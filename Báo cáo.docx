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B5C45"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b/>
          <w:bCs/>
          <w:color w:val="000000" w:themeColor="text1"/>
          <w:sz w:val="26"/>
          <w:szCs w:val="26"/>
        </w:rPr>
        <w:t>TRƯỜNG ĐẠI HỌC BÁCH KHOA</w:t>
      </w:r>
      <w:r w:rsidRPr="00616918">
        <w:rPr>
          <w:rFonts w:eastAsia="Times New Roman" w:cs="Times New Roman"/>
          <w:color w:val="000000" w:themeColor="text1"/>
          <w:sz w:val="26"/>
          <w:szCs w:val="26"/>
        </w:rPr>
        <w:t> </w:t>
      </w:r>
    </w:p>
    <w:p w14:paraId="0DBF7BDE"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b/>
          <w:bCs/>
          <w:color w:val="000000" w:themeColor="text1"/>
          <w:sz w:val="26"/>
          <w:szCs w:val="26"/>
        </w:rPr>
        <w:t>KHOA ĐIỆN TỬ VIỄN THÔNG</w:t>
      </w:r>
      <w:r w:rsidRPr="00616918">
        <w:rPr>
          <w:rFonts w:eastAsia="Times New Roman" w:cs="Times New Roman"/>
          <w:color w:val="000000" w:themeColor="text1"/>
          <w:sz w:val="26"/>
          <w:szCs w:val="26"/>
        </w:rPr>
        <w:t> </w:t>
      </w:r>
    </w:p>
    <w:p w14:paraId="05FF9AFD" w14:textId="77777777" w:rsidR="008C2DC9" w:rsidRPr="00616918" w:rsidRDefault="008C2DC9" w:rsidP="008C2DC9">
      <w:pP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39E99D40" w14:textId="77777777" w:rsidR="008C2DC9" w:rsidRPr="00616918" w:rsidRDefault="008C2DC9" w:rsidP="008C2DC9">
      <w:pP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524262B6" w14:textId="77777777" w:rsidR="008C2DC9" w:rsidRPr="00616918" w:rsidRDefault="008C2DC9" w:rsidP="008C2DC9">
      <w:pP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6A12C159" w14:textId="77777777" w:rsidR="008C2DC9" w:rsidRPr="00616918" w:rsidRDefault="008C2DC9" w:rsidP="008C2DC9">
      <w:pPr>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 </w:t>
      </w:r>
    </w:p>
    <w:p w14:paraId="782C744C" w14:textId="5A731C89" w:rsidR="008C2DC9" w:rsidRPr="00616918" w:rsidRDefault="008C2DC9" w:rsidP="001719BB">
      <w:pPr>
        <w:jc w:val="center"/>
        <w:textAlignment w:val="baseline"/>
        <w:rPr>
          <w:rFonts w:eastAsia="Times New Roman" w:cs="Times New Roman"/>
          <w:color w:val="000000" w:themeColor="text1"/>
          <w:sz w:val="32"/>
          <w:szCs w:val="32"/>
          <w:lang w:val="vi-VN"/>
        </w:rPr>
      </w:pPr>
      <w:r w:rsidRPr="00616918">
        <w:rPr>
          <w:rFonts w:eastAsia="Times New Roman" w:cs="Times New Roman"/>
          <w:b/>
          <w:color w:val="000000" w:themeColor="text1"/>
          <w:sz w:val="32"/>
          <w:szCs w:val="32"/>
        </w:rPr>
        <w:t xml:space="preserve">BÁO CÁO </w:t>
      </w:r>
    </w:p>
    <w:p w14:paraId="7AB6AF56" w14:textId="19374DE6" w:rsidR="008C2DC9" w:rsidRPr="00616918" w:rsidRDefault="008C2DC9" w:rsidP="00121A52">
      <w:pPr>
        <w:jc w:val="center"/>
        <w:textAlignment w:val="baseline"/>
        <w:rPr>
          <w:rFonts w:eastAsia="Times New Roman" w:cs="Times New Roman"/>
          <w:color w:val="000000" w:themeColor="text1"/>
          <w:sz w:val="40"/>
          <w:szCs w:val="40"/>
        </w:rPr>
      </w:pPr>
      <w:r w:rsidRPr="00616918">
        <w:rPr>
          <w:rFonts w:eastAsia="Times New Roman" w:cs="Times New Roman"/>
          <w:b/>
          <w:color w:val="000000" w:themeColor="text1"/>
          <w:sz w:val="40"/>
          <w:szCs w:val="40"/>
        </w:rPr>
        <w:t>LẬP TRÌNH ĐA NỀN TẢNG</w:t>
      </w:r>
    </w:p>
    <w:p w14:paraId="4D717372" w14:textId="03235788" w:rsidR="008C2DC9" w:rsidRPr="00616918" w:rsidRDefault="00D2207F" w:rsidP="008C2DC9">
      <w:pPr>
        <w:jc w:val="center"/>
        <w:textAlignment w:val="baseline"/>
        <w:rPr>
          <w:rFonts w:eastAsia="Times New Roman" w:cs="Times New Roman"/>
          <w:b/>
          <w:color w:val="000000" w:themeColor="text1"/>
          <w:sz w:val="40"/>
          <w:szCs w:val="40"/>
          <w:lang w:val="vi-VN"/>
        </w:rPr>
      </w:pPr>
      <w:r w:rsidRPr="00616918">
        <w:rPr>
          <w:rFonts w:eastAsia="Times New Roman" w:cs="Times New Roman"/>
          <w:b/>
          <w:bCs/>
          <w:color w:val="000000" w:themeColor="text1"/>
          <w:sz w:val="40"/>
          <w:szCs w:val="40"/>
        </w:rPr>
        <w:t>CHỦ</w:t>
      </w:r>
      <w:r w:rsidRPr="00616918">
        <w:rPr>
          <w:rFonts w:eastAsia="Times New Roman" w:cs="Times New Roman"/>
          <w:b/>
          <w:bCs/>
          <w:color w:val="000000" w:themeColor="text1"/>
          <w:sz w:val="40"/>
          <w:szCs w:val="40"/>
          <w:lang w:val="vi-VN"/>
        </w:rPr>
        <w:t xml:space="preserve"> ĐỀ: </w:t>
      </w:r>
      <w:r w:rsidR="00282073" w:rsidRPr="00616918">
        <w:rPr>
          <w:rFonts w:eastAsia="Times New Roman" w:cs="Times New Roman"/>
          <w:b/>
          <w:bCs/>
          <w:color w:val="000000" w:themeColor="text1"/>
          <w:sz w:val="40"/>
          <w:szCs w:val="40"/>
          <w:lang w:val="vi-VN"/>
        </w:rPr>
        <w:t xml:space="preserve">BUTTONS VÀ </w:t>
      </w:r>
      <w:r w:rsidRPr="00616918">
        <w:rPr>
          <w:rFonts w:eastAsia="Times New Roman" w:cs="Times New Roman"/>
          <w:b/>
          <w:bCs/>
          <w:color w:val="000000" w:themeColor="text1"/>
          <w:sz w:val="40"/>
          <w:szCs w:val="40"/>
          <w:lang w:val="vi-VN"/>
        </w:rPr>
        <w:t xml:space="preserve">INPUT </w:t>
      </w:r>
      <w:r w:rsidR="00D95CCC" w:rsidRPr="00616918">
        <w:rPr>
          <w:rFonts w:eastAsia="Times New Roman" w:cs="Times New Roman"/>
          <w:b/>
          <w:bCs/>
          <w:color w:val="000000" w:themeColor="text1"/>
          <w:sz w:val="40"/>
          <w:szCs w:val="40"/>
          <w:lang w:val="vi-VN"/>
        </w:rPr>
        <w:t>WIDGETS</w:t>
      </w:r>
    </w:p>
    <w:p w14:paraId="603D7D9B" w14:textId="77777777" w:rsidR="008C2DC9" w:rsidRPr="00616918" w:rsidRDefault="008C2DC9" w:rsidP="00441B81">
      <w:pPr>
        <w:ind w:firstLine="5055"/>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 </w:t>
      </w:r>
    </w:p>
    <w:p w14:paraId="32088936" w14:textId="586C2CC0" w:rsidR="008C2DC9" w:rsidRPr="00616918" w:rsidRDefault="008C2DC9" w:rsidP="00CB6DB0">
      <w:pPr>
        <w:jc w:val="center"/>
        <w:textAlignment w:val="baseline"/>
        <w:rPr>
          <w:rFonts w:eastAsia="Times New Roman" w:cs="Times New Roman"/>
          <w:color w:val="000000" w:themeColor="text1"/>
          <w:sz w:val="26"/>
          <w:szCs w:val="26"/>
        </w:rPr>
      </w:pPr>
    </w:p>
    <w:p w14:paraId="0C84B7A9" w14:textId="48FD997E" w:rsidR="008C2DC9" w:rsidRPr="00616918" w:rsidRDefault="008C2DC9" w:rsidP="00CB6DB0">
      <w:pPr>
        <w:jc w:val="center"/>
        <w:textAlignment w:val="baseline"/>
        <w:rPr>
          <w:rFonts w:eastAsia="Times New Roman" w:cs="Times New Roman"/>
          <w:color w:val="000000" w:themeColor="text1"/>
          <w:sz w:val="26"/>
          <w:szCs w:val="26"/>
        </w:rPr>
      </w:pPr>
      <w:r w:rsidRPr="00616918">
        <w:rPr>
          <w:rFonts w:eastAsia="Times New Roman" w:cs="Times New Roman"/>
          <w:b/>
          <w:bCs/>
          <w:color w:val="000000" w:themeColor="text1"/>
          <w:sz w:val="26"/>
          <w:szCs w:val="26"/>
        </w:rPr>
        <w:t>Sinh viên thực hiện:</w:t>
      </w:r>
    </w:p>
    <w:p w14:paraId="5A86761B" w14:textId="1F3C09B4" w:rsidR="008C2DC9" w:rsidRPr="00616918" w:rsidRDefault="008C2DC9" w:rsidP="00CB6DB0">
      <w:pPr>
        <w:jc w:val="center"/>
        <w:textAlignment w:val="baseline"/>
        <w:rPr>
          <w:rFonts w:eastAsia="Times New Roman" w:cs="Times New Roman"/>
          <w:color w:val="000000" w:themeColor="text1"/>
          <w:sz w:val="26"/>
          <w:szCs w:val="26"/>
          <w:lang w:val="vi-VN"/>
        </w:rPr>
      </w:pPr>
      <w:r w:rsidRPr="00616918">
        <w:rPr>
          <w:rFonts w:eastAsia="Times New Roman" w:cs="Times New Roman"/>
          <w:b/>
          <w:bCs/>
          <w:color w:val="000000" w:themeColor="text1"/>
          <w:sz w:val="26"/>
          <w:szCs w:val="26"/>
        </w:rPr>
        <w:t xml:space="preserve">01. </w:t>
      </w:r>
      <w:r w:rsidR="00282073" w:rsidRPr="00616918">
        <w:rPr>
          <w:rFonts w:eastAsia="Times New Roman" w:cs="Times New Roman"/>
          <w:b/>
          <w:bCs/>
          <w:color w:val="000000" w:themeColor="text1"/>
          <w:sz w:val="26"/>
          <w:szCs w:val="26"/>
        </w:rPr>
        <w:t>Bùi</w:t>
      </w:r>
      <w:r w:rsidR="00282073" w:rsidRPr="00616918">
        <w:rPr>
          <w:rFonts w:eastAsia="Times New Roman" w:cs="Times New Roman"/>
          <w:b/>
          <w:bCs/>
          <w:color w:val="000000" w:themeColor="text1"/>
          <w:sz w:val="26"/>
          <w:szCs w:val="26"/>
          <w:lang w:val="vi-VN"/>
        </w:rPr>
        <w:t xml:space="preserve"> Trịnh Thế Viên </w:t>
      </w:r>
      <w:r w:rsidR="00937139" w:rsidRPr="00616918">
        <w:rPr>
          <w:rFonts w:eastAsia="Times New Roman" w:cs="Times New Roman"/>
          <w:b/>
          <w:color w:val="000000" w:themeColor="text1"/>
          <w:sz w:val="26"/>
          <w:szCs w:val="26"/>
          <w:lang w:val="vi-VN"/>
        </w:rPr>
        <w:t xml:space="preserve">  </w:t>
      </w:r>
      <w:r w:rsidRPr="00616918">
        <w:rPr>
          <w:rFonts w:eastAsia="Times New Roman" w:cs="Times New Roman"/>
          <w:b/>
          <w:bCs/>
          <w:color w:val="000000" w:themeColor="text1"/>
          <w:sz w:val="26"/>
          <w:szCs w:val="26"/>
        </w:rPr>
        <w:t xml:space="preserve">Lớp: </w:t>
      </w:r>
      <w:r w:rsidR="00556E4C" w:rsidRPr="00616918">
        <w:rPr>
          <w:rFonts w:eastAsia="Times New Roman" w:cs="Times New Roman"/>
          <w:b/>
          <w:bCs/>
          <w:color w:val="000000" w:themeColor="text1"/>
          <w:sz w:val="26"/>
          <w:szCs w:val="26"/>
        </w:rPr>
        <w:t>22KTMT2</w:t>
      </w:r>
      <w:r w:rsidRPr="00616918">
        <w:rPr>
          <w:rFonts w:eastAsia="Times New Roman" w:cs="Times New Roman"/>
          <w:color w:val="000000" w:themeColor="text1"/>
          <w:sz w:val="26"/>
          <w:szCs w:val="26"/>
        </w:rPr>
        <w:t xml:space="preserve">   </w:t>
      </w:r>
      <w:r w:rsidRPr="00616918">
        <w:rPr>
          <w:rFonts w:eastAsia="Times New Roman" w:cs="Times New Roman"/>
          <w:color w:val="000000" w:themeColor="text1"/>
          <w:sz w:val="26"/>
          <w:szCs w:val="26"/>
        </w:rPr>
        <w:tab/>
      </w:r>
      <w:r w:rsidRPr="00616918">
        <w:rPr>
          <w:rFonts w:eastAsia="Times New Roman" w:cs="Times New Roman"/>
          <w:b/>
          <w:bCs/>
          <w:color w:val="000000" w:themeColor="text1"/>
          <w:sz w:val="26"/>
          <w:szCs w:val="26"/>
        </w:rPr>
        <w:t xml:space="preserve">MSSV:  </w:t>
      </w:r>
      <w:r w:rsidRPr="00616918">
        <w:rPr>
          <w:rFonts w:eastAsia="Times New Roman" w:cs="Times New Roman"/>
          <w:color w:val="000000" w:themeColor="text1"/>
          <w:sz w:val="26"/>
          <w:szCs w:val="26"/>
        </w:rPr>
        <w:t> </w:t>
      </w:r>
      <w:r w:rsidR="00462AEE" w:rsidRPr="00616918">
        <w:rPr>
          <w:rFonts w:eastAsia="Times New Roman" w:cs="Times New Roman"/>
          <w:color w:val="000000" w:themeColor="text1"/>
          <w:sz w:val="26"/>
          <w:szCs w:val="26"/>
        </w:rPr>
        <w:t>106220276</w:t>
      </w:r>
    </w:p>
    <w:p w14:paraId="6701F375" w14:textId="77777777" w:rsidR="00747FAD" w:rsidRPr="00616918" w:rsidRDefault="00747FAD" w:rsidP="00CB6DB0">
      <w:pPr>
        <w:ind w:firstLine="2552"/>
        <w:jc w:val="center"/>
        <w:textAlignment w:val="baseline"/>
        <w:rPr>
          <w:ins w:id="0" w:author="{4209567E-D7BF-4857-9484-FDB26B5DBE0E}" w:date="2025-10-14T09:46:00Z" w16du:dateUtc="2025-10-14T02:46:00Z"/>
          <w:rFonts w:eastAsia="Times New Roman" w:cs="Times New Roman"/>
          <w:color w:val="000000" w:themeColor="text1"/>
          <w:sz w:val="26"/>
          <w:szCs w:val="26"/>
        </w:rPr>
      </w:pPr>
    </w:p>
    <w:p w14:paraId="736DCDFC" w14:textId="27E1F1F0" w:rsidR="008C2DC9" w:rsidRPr="00616918" w:rsidRDefault="008C2DC9" w:rsidP="00CB6DB0">
      <w:pPr>
        <w:jc w:val="center"/>
        <w:textAlignment w:val="baseline"/>
        <w:rPr>
          <w:rFonts w:eastAsia="Times New Roman" w:cs="Times New Roman"/>
          <w:color w:val="000000" w:themeColor="text1"/>
          <w:sz w:val="26"/>
          <w:szCs w:val="26"/>
          <w:lang w:val="vi-VN"/>
        </w:rPr>
      </w:pPr>
      <w:r w:rsidRPr="00616918">
        <w:rPr>
          <w:rFonts w:eastAsia="Times New Roman" w:cs="Times New Roman"/>
          <w:b/>
          <w:bCs/>
          <w:color w:val="000000" w:themeColor="text1"/>
          <w:sz w:val="26"/>
          <w:szCs w:val="26"/>
        </w:rPr>
        <w:t>02. </w:t>
      </w:r>
      <w:r w:rsidR="00556E4C" w:rsidRPr="00616918">
        <w:rPr>
          <w:rFonts w:eastAsia="Times New Roman" w:cs="Times New Roman"/>
          <w:b/>
          <w:bCs/>
          <w:color w:val="000000" w:themeColor="text1"/>
          <w:sz w:val="26"/>
          <w:szCs w:val="26"/>
        </w:rPr>
        <w:t>Kim</w:t>
      </w:r>
      <w:r w:rsidR="00556E4C" w:rsidRPr="00616918">
        <w:rPr>
          <w:rFonts w:eastAsia="Times New Roman" w:cs="Times New Roman"/>
          <w:b/>
          <w:bCs/>
          <w:color w:val="000000" w:themeColor="text1"/>
          <w:sz w:val="26"/>
          <w:szCs w:val="26"/>
          <w:lang w:val="vi-VN"/>
        </w:rPr>
        <w:t xml:space="preserve"> Gia Bảo </w:t>
      </w:r>
      <w:r w:rsidRPr="00616918">
        <w:rPr>
          <w:rFonts w:eastAsia="Times New Roman" w:cs="Times New Roman"/>
          <w:color w:val="000000" w:themeColor="text1"/>
          <w:sz w:val="26"/>
          <w:szCs w:val="26"/>
        </w:rPr>
        <w:t xml:space="preserve"> </w:t>
      </w:r>
      <w:r w:rsidRPr="00616918">
        <w:rPr>
          <w:rFonts w:eastAsia="Times New Roman" w:cs="Times New Roman"/>
          <w:color w:val="000000" w:themeColor="text1"/>
          <w:sz w:val="26"/>
          <w:szCs w:val="26"/>
        </w:rPr>
        <w:tab/>
      </w:r>
      <w:r w:rsidR="00937139" w:rsidRPr="00616918">
        <w:rPr>
          <w:rFonts w:eastAsia="Times New Roman" w:cs="Times New Roman"/>
          <w:color w:val="000000" w:themeColor="text1"/>
          <w:sz w:val="26"/>
          <w:szCs w:val="26"/>
          <w:lang w:val="vi-VN"/>
        </w:rPr>
        <w:t xml:space="preserve">          </w:t>
      </w:r>
      <w:r w:rsidRPr="00616918">
        <w:rPr>
          <w:rFonts w:eastAsia="Times New Roman" w:cs="Times New Roman"/>
          <w:b/>
          <w:bCs/>
          <w:color w:val="000000" w:themeColor="text1"/>
          <w:sz w:val="26"/>
          <w:szCs w:val="26"/>
        </w:rPr>
        <w:t xml:space="preserve">Lớp: </w:t>
      </w:r>
      <w:r w:rsidR="00556E4C" w:rsidRPr="00616918">
        <w:rPr>
          <w:rFonts w:eastAsia="Times New Roman" w:cs="Times New Roman"/>
          <w:b/>
          <w:bCs/>
          <w:color w:val="000000" w:themeColor="text1"/>
          <w:sz w:val="26"/>
          <w:szCs w:val="26"/>
        </w:rPr>
        <w:t>22KTMT2</w:t>
      </w:r>
      <w:r w:rsidRPr="00616918">
        <w:rPr>
          <w:rFonts w:eastAsia="Times New Roman" w:cs="Times New Roman"/>
          <w:color w:val="000000" w:themeColor="text1"/>
          <w:sz w:val="26"/>
          <w:szCs w:val="26"/>
        </w:rPr>
        <w:t xml:space="preserve">  </w:t>
      </w:r>
      <w:r w:rsidRPr="00616918">
        <w:rPr>
          <w:rFonts w:eastAsia="Times New Roman" w:cs="Times New Roman"/>
          <w:color w:val="000000" w:themeColor="text1"/>
          <w:sz w:val="26"/>
          <w:szCs w:val="26"/>
        </w:rPr>
        <w:tab/>
      </w:r>
      <w:r w:rsidRPr="00616918">
        <w:rPr>
          <w:rFonts w:eastAsia="Times New Roman" w:cs="Times New Roman"/>
          <w:b/>
          <w:bCs/>
          <w:color w:val="000000" w:themeColor="text1"/>
          <w:sz w:val="26"/>
          <w:szCs w:val="26"/>
        </w:rPr>
        <w:t xml:space="preserve">MSSV:  </w:t>
      </w:r>
      <w:r w:rsidRPr="00616918">
        <w:rPr>
          <w:rFonts w:eastAsia="Times New Roman" w:cs="Times New Roman"/>
          <w:color w:val="000000" w:themeColor="text1"/>
          <w:sz w:val="26"/>
          <w:szCs w:val="26"/>
        </w:rPr>
        <w:t> </w:t>
      </w:r>
      <w:r w:rsidR="00556E4C" w:rsidRPr="00616918">
        <w:rPr>
          <w:rFonts w:eastAsia="Times New Roman" w:cs="Times New Roman"/>
          <w:color w:val="000000" w:themeColor="text1"/>
          <w:sz w:val="26"/>
          <w:szCs w:val="26"/>
        </w:rPr>
        <w:t>106220245</w:t>
      </w:r>
    </w:p>
    <w:p w14:paraId="2943CD1F" w14:textId="77777777" w:rsidR="008C2DC9" w:rsidRPr="00616918" w:rsidRDefault="008C2DC9" w:rsidP="008C2DC9">
      <w:pPr>
        <w:ind w:firstLine="3402"/>
        <w:textAlignment w:val="baseline"/>
        <w:rPr>
          <w:rFonts w:eastAsia="Times New Roman" w:cs="Times New Roman"/>
          <w:color w:val="000000" w:themeColor="text1"/>
          <w:sz w:val="26"/>
          <w:szCs w:val="26"/>
        </w:rPr>
      </w:pPr>
    </w:p>
    <w:p w14:paraId="2920F9D3" w14:textId="77777777" w:rsidR="008C2DC9" w:rsidRPr="00616918" w:rsidRDefault="008C2DC9" w:rsidP="00F47C47">
      <w:pPr>
        <w:jc w:val="center"/>
        <w:textAlignment w:val="baseline"/>
        <w:rPr>
          <w:rFonts w:eastAsia="Times New Roman" w:cs="Times New Roman"/>
          <w:b/>
          <w:bCs/>
          <w:color w:val="000000" w:themeColor="text1"/>
          <w:sz w:val="26"/>
          <w:szCs w:val="26"/>
        </w:rPr>
      </w:pPr>
      <w:r w:rsidRPr="00616918">
        <w:rPr>
          <w:rFonts w:eastAsia="Times New Roman" w:cs="Times New Roman"/>
          <w:b/>
          <w:bCs/>
          <w:color w:val="000000" w:themeColor="text1"/>
          <w:sz w:val="26"/>
          <w:szCs w:val="26"/>
        </w:rPr>
        <w:t>Người hướng dẫn:</w:t>
      </w:r>
    </w:p>
    <w:p w14:paraId="711CEC24" w14:textId="77777777" w:rsidR="008C2DC9" w:rsidRPr="00616918" w:rsidRDefault="008C2DC9" w:rsidP="00F47C47">
      <w:pPr>
        <w:jc w:val="center"/>
        <w:textAlignment w:val="baseline"/>
        <w:rPr>
          <w:rFonts w:eastAsia="Times New Roman" w:cs="Times New Roman"/>
          <w:b/>
          <w:bCs/>
          <w:color w:val="000000" w:themeColor="text1"/>
          <w:sz w:val="26"/>
          <w:szCs w:val="26"/>
        </w:rPr>
      </w:pPr>
      <w:r w:rsidRPr="00616918">
        <w:rPr>
          <w:rFonts w:eastAsia="Times New Roman" w:cs="Times New Roman"/>
          <w:b/>
          <w:bCs/>
          <w:color w:val="000000" w:themeColor="text1"/>
          <w:sz w:val="26"/>
          <w:szCs w:val="26"/>
        </w:rPr>
        <w:t>TS. Nguyễn Duy Nhật Viễn</w:t>
      </w:r>
    </w:p>
    <w:p w14:paraId="7D9C0EC5" w14:textId="77777777" w:rsidR="008C2DC9" w:rsidRPr="00616918" w:rsidRDefault="008C2DC9" w:rsidP="008C2DC9">
      <w:pPr>
        <w:ind w:firstLine="4111"/>
        <w:textAlignment w:val="baseline"/>
        <w:rPr>
          <w:rFonts w:eastAsia="Times New Roman" w:cs="Times New Roman"/>
          <w:color w:val="000000" w:themeColor="text1"/>
          <w:sz w:val="26"/>
          <w:szCs w:val="26"/>
        </w:rPr>
      </w:pPr>
    </w:p>
    <w:p w14:paraId="66EF98C5" w14:textId="77777777" w:rsidR="008C2DC9" w:rsidRPr="00616918" w:rsidRDefault="008C2DC9" w:rsidP="008C2DC9">
      <w:pPr>
        <w:ind w:firstLine="4111"/>
        <w:textAlignment w:val="baseline"/>
        <w:rPr>
          <w:rFonts w:eastAsia="Times New Roman" w:cs="Times New Roman"/>
          <w:color w:val="000000" w:themeColor="text1"/>
          <w:sz w:val="26"/>
          <w:szCs w:val="26"/>
        </w:rPr>
      </w:pPr>
    </w:p>
    <w:p w14:paraId="10C4AB7D" w14:textId="77777777" w:rsidR="008C2DC9" w:rsidRPr="00616918" w:rsidRDefault="008C2DC9" w:rsidP="008C2DC9">
      <w:pPr>
        <w:ind w:firstLine="4111"/>
        <w:textAlignment w:val="baseline"/>
        <w:rPr>
          <w:rFonts w:eastAsia="Times New Roman" w:cs="Times New Roman"/>
          <w:color w:val="000000" w:themeColor="text1"/>
          <w:sz w:val="26"/>
          <w:szCs w:val="26"/>
        </w:rPr>
      </w:pPr>
    </w:p>
    <w:p w14:paraId="63F39FCB" w14:textId="77777777" w:rsidR="008C2DC9" w:rsidRPr="00616918" w:rsidRDefault="008C2DC9" w:rsidP="008C2DC9">
      <w:pPr>
        <w:ind w:firstLine="4111"/>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1446103B" w14:textId="77777777" w:rsidR="008C2DC9" w:rsidRPr="00616918" w:rsidRDefault="008C2DC9" w:rsidP="008C2DC9">
      <w:pP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5532B854" w14:textId="7F39C59B" w:rsidR="008C2DC9" w:rsidRPr="00616918" w:rsidRDefault="008C2DC9" w:rsidP="008C2DC9">
      <w:pPr>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 </w:t>
      </w:r>
    </w:p>
    <w:p w14:paraId="1B62DDE2" w14:textId="5FE22032" w:rsidR="008C2DC9" w:rsidRPr="00616918" w:rsidRDefault="008C2DC9" w:rsidP="005C7967">
      <w:pPr>
        <w:jc w:val="center"/>
        <w:textAlignment w:val="baseline"/>
        <w:rPr>
          <w:rFonts w:eastAsia="Times New Roman" w:cs="Times New Roman"/>
          <w:color w:val="000000" w:themeColor="text1"/>
          <w:sz w:val="26"/>
          <w:szCs w:val="26"/>
          <w:lang w:val="vi-VN"/>
        </w:rPr>
      </w:pPr>
      <w:r w:rsidRPr="00616918">
        <w:rPr>
          <w:rFonts w:eastAsia="Times New Roman" w:cs="Times New Roman"/>
          <w:b/>
          <w:bCs/>
          <w:color w:val="000000" w:themeColor="text1"/>
          <w:sz w:val="26"/>
          <w:szCs w:val="26"/>
        </w:rPr>
        <w:t xml:space="preserve">Đà Nẵng, </w:t>
      </w:r>
      <w:r w:rsidR="00556E4C" w:rsidRPr="00616918">
        <w:rPr>
          <w:rFonts w:eastAsia="Times New Roman" w:cs="Times New Roman"/>
          <w:b/>
          <w:bCs/>
          <w:color w:val="000000" w:themeColor="text1"/>
          <w:sz w:val="26"/>
          <w:szCs w:val="26"/>
        </w:rPr>
        <w:t>2025</w:t>
      </w:r>
      <w:r w:rsidRPr="00616918">
        <w:rPr>
          <w:rFonts w:eastAsia="Times New Roman" w:cs="Times New Roman"/>
          <w:b/>
          <w:bCs/>
          <w:color w:val="000000" w:themeColor="text1"/>
          <w:sz w:val="26"/>
          <w:szCs w:val="26"/>
        </w:rPr>
        <w:t>.</w:t>
      </w:r>
      <w:r w:rsidRPr="00616918">
        <w:rPr>
          <w:rFonts w:eastAsia="Times New Roman" w:cs="Times New Roman"/>
          <w:color w:val="000000" w:themeColor="text1"/>
          <w:sz w:val="26"/>
          <w:szCs w:val="26"/>
        </w:rPr>
        <w:t>  </w:t>
      </w:r>
    </w:p>
    <w:p w14:paraId="3AE6DF86" w14:textId="77777777" w:rsidR="008C2DC9" w:rsidRPr="00616918" w:rsidRDefault="008C2DC9" w:rsidP="008C2DC9">
      <w:pPr>
        <w:textAlignment w:val="baseline"/>
        <w:rPr>
          <w:rFonts w:eastAsia="Times New Roman" w:cs="Times New Roman"/>
          <w:b/>
          <w:bCs/>
          <w:color w:val="000000" w:themeColor="text1"/>
          <w:sz w:val="26"/>
          <w:szCs w:val="26"/>
        </w:rPr>
      </w:pPr>
    </w:p>
    <w:p w14:paraId="4619E8E7" w14:textId="77777777" w:rsidR="008C2DC9" w:rsidRPr="00616918" w:rsidRDefault="008C2DC9" w:rsidP="008C2DC9">
      <w:pPr>
        <w:textAlignment w:val="baseline"/>
        <w:rPr>
          <w:rFonts w:eastAsia="Times New Roman" w:cs="Times New Roman"/>
          <w:b/>
          <w:bCs/>
          <w:color w:val="000000" w:themeColor="text1"/>
          <w:sz w:val="26"/>
          <w:szCs w:val="26"/>
        </w:rPr>
      </w:pPr>
    </w:p>
    <w:p w14:paraId="6B08BBDC" w14:textId="77777777" w:rsidR="008C2DC9" w:rsidRPr="00616918" w:rsidRDefault="008C2DC9" w:rsidP="008C2DC9">
      <w:pPr>
        <w:jc w:val="center"/>
        <w:textAlignment w:val="baseline"/>
        <w:rPr>
          <w:rFonts w:eastAsia="Times New Roman" w:cs="Times New Roman"/>
          <w:color w:val="000000" w:themeColor="text1"/>
          <w:sz w:val="32"/>
          <w:szCs w:val="32"/>
        </w:rPr>
      </w:pPr>
      <w:r w:rsidRPr="00616918">
        <w:rPr>
          <w:rFonts w:eastAsia="Times New Roman" w:cs="Times New Roman"/>
          <w:b/>
          <w:color w:val="000000" w:themeColor="text1"/>
          <w:sz w:val="32"/>
          <w:szCs w:val="32"/>
        </w:rPr>
        <w:t>BÁO CÁO</w:t>
      </w:r>
    </w:p>
    <w:p w14:paraId="4AB5D407" w14:textId="77777777" w:rsidR="008C2DC9" w:rsidRPr="00616918" w:rsidRDefault="008C2DC9" w:rsidP="008C2DC9">
      <w:pPr>
        <w:textAlignment w:val="baseline"/>
        <w:rPr>
          <w:rFonts w:eastAsia="Times New Roman" w:cs="Times New Roman"/>
          <w:color w:val="000000" w:themeColor="text1"/>
          <w:sz w:val="26"/>
          <w:szCs w:val="26"/>
          <w:lang w:val="vi-VN"/>
        </w:rPr>
      </w:pPr>
    </w:p>
    <w:p w14:paraId="3C93FF96" w14:textId="77777777" w:rsidR="008C2DC9" w:rsidRPr="00616918" w:rsidRDefault="008C2DC9" w:rsidP="008C2DC9">
      <w:pP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14C0FEAD" w14:textId="77777777" w:rsidR="008C2DC9" w:rsidRPr="00616918" w:rsidRDefault="008C2DC9" w:rsidP="008C2DC9">
      <w:pPr>
        <w:jc w:val="center"/>
        <w:textAlignment w:val="baseline"/>
        <w:rPr>
          <w:rFonts w:eastAsia="Times New Roman" w:cs="Times New Roman"/>
          <w:color w:val="000000" w:themeColor="text1"/>
          <w:sz w:val="40"/>
          <w:szCs w:val="40"/>
        </w:rPr>
      </w:pPr>
      <w:r w:rsidRPr="00616918">
        <w:rPr>
          <w:rFonts w:eastAsia="Times New Roman" w:cs="Times New Roman"/>
          <w:b/>
          <w:color w:val="000000" w:themeColor="text1"/>
          <w:sz w:val="40"/>
          <w:szCs w:val="40"/>
        </w:rPr>
        <w:t>LẬP TRÌNH ĐA NỀN TẢNG</w:t>
      </w:r>
    </w:p>
    <w:p w14:paraId="4AF6FCE0" w14:textId="440B2222" w:rsidR="008C2DC9" w:rsidRPr="00616918" w:rsidRDefault="00281F04" w:rsidP="008C2DC9">
      <w:pPr>
        <w:jc w:val="center"/>
        <w:textAlignment w:val="baseline"/>
        <w:rPr>
          <w:rFonts w:eastAsia="Times New Roman" w:cs="Times New Roman"/>
          <w:b/>
          <w:color w:val="000000" w:themeColor="text1"/>
          <w:sz w:val="40"/>
          <w:szCs w:val="40"/>
          <w:lang w:val="vi-VN"/>
        </w:rPr>
      </w:pPr>
      <w:r w:rsidRPr="00616918">
        <w:rPr>
          <w:rFonts w:eastAsia="Times New Roman" w:cs="Times New Roman"/>
          <w:b/>
          <w:bCs/>
          <w:color w:val="000000" w:themeColor="text1"/>
          <w:sz w:val="40"/>
          <w:szCs w:val="40"/>
        </w:rPr>
        <w:t>CHỦ</w:t>
      </w:r>
      <w:r w:rsidRPr="00616918">
        <w:rPr>
          <w:rFonts w:eastAsia="Times New Roman" w:cs="Times New Roman"/>
          <w:b/>
          <w:bCs/>
          <w:color w:val="000000" w:themeColor="text1"/>
          <w:sz w:val="40"/>
          <w:szCs w:val="40"/>
          <w:lang w:val="vi-VN"/>
        </w:rPr>
        <w:t xml:space="preserve"> ĐỀ: BUTTONS VÀ </w:t>
      </w:r>
      <w:r w:rsidR="00D95CCC" w:rsidRPr="00616918">
        <w:rPr>
          <w:rFonts w:eastAsia="Times New Roman" w:cs="Times New Roman"/>
          <w:b/>
          <w:bCs/>
          <w:color w:val="000000" w:themeColor="text1"/>
          <w:sz w:val="40"/>
          <w:szCs w:val="40"/>
          <w:lang w:val="vi-VN"/>
        </w:rPr>
        <w:t>INPUT WIDGETS</w:t>
      </w:r>
    </w:p>
    <w:p w14:paraId="005008E7"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19722C22"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56E1FDE7" w14:textId="6C2B08A3" w:rsidR="008C2DC9" w:rsidRPr="00616918" w:rsidRDefault="008C2DC9" w:rsidP="008C2DC9">
      <w:pPr>
        <w:jc w:val="center"/>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 </w:t>
      </w:r>
    </w:p>
    <w:p w14:paraId="36D66D59"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5B2DAE6C"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BẢNG PHÂN CÔNG CÔNG VIỆC TRONG NHÓM </w:t>
      </w:r>
    </w:p>
    <w:p w14:paraId="02893CD4" w14:textId="77777777" w:rsidR="008C2DC9" w:rsidRPr="00616918" w:rsidRDefault="008C2DC9" w:rsidP="008C2DC9">
      <w:pPr>
        <w:jc w:val="center"/>
        <w:textAlignment w:val="baseline"/>
        <w:rPr>
          <w:rFonts w:eastAsia="Times New Roman" w:cs="Times New Roman"/>
          <w:color w:val="000000" w:themeColor="text1"/>
          <w:sz w:val="26"/>
          <w:szCs w:val="26"/>
        </w:rPr>
      </w:pPr>
    </w:p>
    <w:tbl>
      <w:tblPr>
        <w:tblW w:w="92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2835"/>
        <w:gridCol w:w="3270"/>
        <w:gridCol w:w="2310"/>
      </w:tblGrid>
      <w:tr w:rsidR="00616918" w:rsidRPr="00616918" w14:paraId="751C72D5" w14:textId="77777777" w:rsidTr="00D95CCC">
        <w:tc>
          <w:tcPr>
            <w:tcW w:w="810" w:type="dxa"/>
            <w:tcBorders>
              <w:top w:val="single" w:sz="6" w:space="0" w:color="auto"/>
              <w:left w:val="single" w:sz="6" w:space="0" w:color="auto"/>
              <w:bottom w:val="single" w:sz="6" w:space="0" w:color="auto"/>
              <w:right w:val="single" w:sz="6" w:space="0" w:color="auto"/>
            </w:tcBorders>
            <w:hideMark/>
          </w:tcPr>
          <w:p w14:paraId="65EF5174" w14:textId="77777777" w:rsidR="008C2DC9" w:rsidRPr="00616918" w:rsidRDefault="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STT </w:t>
            </w:r>
          </w:p>
        </w:tc>
        <w:tc>
          <w:tcPr>
            <w:tcW w:w="2835" w:type="dxa"/>
            <w:tcBorders>
              <w:top w:val="single" w:sz="6" w:space="0" w:color="auto"/>
              <w:left w:val="nil"/>
              <w:bottom w:val="single" w:sz="6" w:space="0" w:color="auto"/>
              <w:right w:val="single" w:sz="6" w:space="0" w:color="auto"/>
            </w:tcBorders>
            <w:hideMark/>
          </w:tcPr>
          <w:p w14:paraId="2914B113" w14:textId="77777777" w:rsidR="008C2DC9" w:rsidRPr="00616918" w:rsidRDefault="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HỌ VÀ TÊN </w:t>
            </w:r>
          </w:p>
        </w:tc>
        <w:tc>
          <w:tcPr>
            <w:tcW w:w="3270" w:type="dxa"/>
            <w:tcBorders>
              <w:top w:val="single" w:sz="6" w:space="0" w:color="auto"/>
              <w:left w:val="nil"/>
              <w:bottom w:val="single" w:sz="6" w:space="0" w:color="auto"/>
              <w:right w:val="single" w:sz="6" w:space="0" w:color="auto"/>
            </w:tcBorders>
            <w:hideMark/>
          </w:tcPr>
          <w:p w14:paraId="19D9FFE5" w14:textId="77777777" w:rsidR="008C2DC9" w:rsidRPr="00616918" w:rsidRDefault="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NHIỆM VỤ </w:t>
            </w:r>
          </w:p>
        </w:tc>
        <w:tc>
          <w:tcPr>
            <w:tcW w:w="2310" w:type="dxa"/>
            <w:tcBorders>
              <w:top w:val="single" w:sz="6" w:space="0" w:color="auto"/>
              <w:left w:val="nil"/>
              <w:bottom w:val="single" w:sz="6" w:space="0" w:color="auto"/>
              <w:right w:val="single" w:sz="6" w:space="0" w:color="auto"/>
            </w:tcBorders>
            <w:hideMark/>
          </w:tcPr>
          <w:p w14:paraId="5B3AAD6F" w14:textId="77777777" w:rsidR="008C2DC9" w:rsidRPr="00616918" w:rsidRDefault="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KHỐI LƯỢNG </w:t>
            </w:r>
          </w:p>
        </w:tc>
      </w:tr>
      <w:tr w:rsidR="00616918" w:rsidRPr="00616918" w14:paraId="2875C43F" w14:textId="77777777" w:rsidTr="00D95CCC">
        <w:tc>
          <w:tcPr>
            <w:tcW w:w="810" w:type="dxa"/>
            <w:tcBorders>
              <w:top w:val="nil"/>
              <w:left w:val="single" w:sz="6" w:space="0" w:color="auto"/>
              <w:bottom w:val="single" w:sz="6" w:space="0" w:color="auto"/>
              <w:right w:val="single" w:sz="6" w:space="0" w:color="auto"/>
            </w:tcBorders>
            <w:hideMark/>
          </w:tcPr>
          <w:p w14:paraId="5F6E4AB7" w14:textId="77777777" w:rsidR="008C2DC9" w:rsidRPr="00616918" w:rsidRDefault="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01 </w:t>
            </w:r>
          </w:p>
        </w:tc>
        <w:tc>
          <w:tcPr>
            <w:tcW w:w="2835" w:type="dxa"/>
            <w:tcBorders>
              <w:top w:val="nil"/>
              <w:left w:val="nil"/>
              <w:bottom w:val="single" w:sz="6" w:space="0" w:color="auto"/>
              <w:right w:val="single" w:sz="6" w:space="0" w:color="auto"/>
            </w:tcBorders>
            <w:hideMark/>
          </w:tcPr>
          <w:p w14:paraId="253539B4" w14:textId="1C5E6A49" w:rsidR="008C2DC9" w:rsidRPr="00616918" w:rsidRDefault="00D95CCC">
            <w:pPr>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BÙI</w:t>
            </w:r>
            <w:r w:rsidRPr="00616918">
              <w:rPr>
                <w:rFonts w:eastAsia="Times New Roman" w:cs="Times New Roman"/>
                <w:color w:val="000000" w:themeColor="text1"/>
                <w:sz w:val="26"/>
                <w:szCs w:val="26"/>
                <w:lang w:val="vi-VN"/>
              </w:rPr>
              <w:t xml:space="preserve"> TRỊNH THẾ VIÊN</w:t>
            </w:r>
          </w:p>
        </w:tc>
        <w:tc>
          <w:tcPr>
            <w:tcW w:w="3270" w:type="dxa"/>
            <w:tcBorders>
              <w:top w:val="nil"/>
              <w:left w:val="nil"/>
              <w:bottom w:val="single" w:sz="6" w:space="0" w:color="auto"/>
              <w:right w:val="single" w:sz="6" w:space="0" w:color="auto"/>
            </w:tcBorders>
            <w:hideMark/>
          </w:tcPr>
          <w:p w14:paraId="05F38576" w14:textId="3FC794E0" w:rsidR="008C2DC9" w:rsidRPr="00616918" w:rsidRDefault="008C2DC9">
            <w:pPr>
              <w:jc w:val="center"/>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 xml:space="preserve">Tìm </w:t>
            </w:r>
            <w:r w:rsidR="00896E94" w:rsidRPr="00616918">
              <w:rPr>
                <w:rFonts w:eastAsia="Times New Roman" w:cs="Times New Roman"/>
                <w:color w:val="000000" w:themeColor="text1"/>
                <w:sz w:val="26"/>
                <w:szCs w:val="26"/>
              </w:rPr>
              <w:t>hiểu</w:t>
            </w:r>
            <w:r w:rsidR="00896E94" w:rsidRPr="00616918">
              <w:rPr>
                <w:rFonts w:eastAsia="Times New Roman" w:cs="Times New Roman"/>
                <w:color w:val="000000" w:themeColor="text1"/>
                <w:sz w:val="26"/>
                <w:szCs w:val="26"/>
                <w:lang w:val="vi-VN"/>
              </w:rPr>
              <w:t xml:space="preserve">, code nội dung </w:t>
            </w:r>
            <w:r w:rsidR="00896E94" w:rsidRPr="00616918">
              <w:rPr>
                <w:rFonts w:eastAsia="Times New Roman" w:cs="Times New Roman"/>
                <w:color w:val="000000" w:themeColor="text1"/>
                <w:sz w:val="26"/>
                <w:szCs w:val="26"/>
              </w:rPr>
              <w:t>ElevatedButton, TextButton, OutlinedButton, IconButton</w:t>
            </w:r>
            <w:r w:rsidR="00896E94" w:rsidRPr="00616918">
              <w:rPr>
                <w:rFonts w:eastAsia="Times New Roman" w:cs="Times New Roman"/>
                <w:color w:val="000000" w:themeColor="text1"/>
                <w:sz w:val="26"/>
                <w:szCs w:val="26"/>
                <w:lang w:val="vi-VN"/>
              </w:rPr>
              <w:t>,</w:t>
            </w:r>
            <w:r w:rsidR="00DE00F7" w:rsidRPr="00616918">
              <w:rPr>
                <w:rFonts w:eastAsia="Times New Roman" w:cs="Times New Roman"/>
                <w:color w:val="000000" w:themeColor="text1"/>
                <w:sz w:val="26"/>
                <w:szCs w:val="26"/>
                <w:lang w:val="vi-VN"/>
              </w:rPr>
              <w:t xml:space="preserve"> </w:t>
            </w:r>
            <w:r w:rsidR="00DE00F7" w:rsidRPr="00616918">
              <w:rPr>
                <w:rFonts w:eastAsia="Times New Roman" w:cs="Times New Roman"/>
                <w:color w:val="000000" w:themeColor="text1"/>
                <w:sz w:val="26"/>
                <w:szCs w:val="26"/>
              </w:rPr>
              <w:t>FloatingActionButton và các variants</w:t>
            </w:r>
            <w:r w:rsidR="00DE00F7" w:rsidRPr="00616918">
              <w:rPr>
                <w:rFonts w:eastAsia="Times New Roman" w:cs="Times New Roman"/>
                <w:color w:val="000000" w:themeColor="text1"/>
                <w:sz w:val="26"/>
                <w:szCs w:val="26"/>
                <w:lang w:val="vi-VN"/>
              </w:rPr>
              <w:t>,</w:t>
            </w:r>
            <w:r w:rsidR="00C80C0B" w:rsidRPr="00616918">
              <w:rPr>
                <w:rFonts w:eastAsia="Times New Roman" w:cs="Times New Roman"/>
                <w:color w:val="000000" w:themeColor="text1"/>
                <w:sz w:val="26"/>
                <w:szCs w:val="26"/>
                <w:lang w:val="vi-VN"/>
              </w:rPr>
              <w:t xml:space="preserve"> </w:t>
            </w:r>
            <w:r w:rsidR="00C80C0B" w:rsidRPr="00616918">
              <w:rPr>
                <w:rFonts w:eastAsia="Times New Roman" w:cs="Times New Roman"/>
                <w:color w:val="000000" w:themeColor="text1"/>
                <w:sz w:val="26"/>
                <w:szCs w:val="26"/>
              </w:rPr>
              <w:t>TextField với controller và validation</w:t>
            </w:r>
          </w:p>
        </w:tc>
        <w:tc>
          <w:tcPr>
            <w:tcW w:w="2310" w:type="dxa"/>
            <w:tcBorders>
              <w:top w:val="nil"/>
              <w:left w:val="nil"/>
              <w:bottom w:val="single" w:sz="6" w:space="0" w:color="auto"/>
              <w:right w:val="single" w:sz="6" w:space="0" w:color="auto"/>
            </w:tcBorders>
            <w:hideMark/>
          </w:tcPr>
          <w:p w14:paraId="6A53B5E3" w14:textId="6A628572" w:rsidR="008C2DC9" w:rsidRPr="00616918" w:rsidRDefault="00E44C63">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50</w:t>
            </w:r>
            <w:r w:rsidR="008C2DC9" w:rsidRPr="00616918">
              <w:rPr>
                <w:rFonts w:eastAsia="Times New Roman" w:cs="Times New Roman"/>
                <w:color w:val="000000" w:themeColor="text1"/>
                <w:sz w:val="26"/>
                <w:szCs w:val="26"/>
              </w:rPr>
              <w:t>% </w:t>
            </w:r>
          </w:p>
        </w:tc>
      </w:tr>
      <w:tr w:rsidR="00616918" w:rsidRPr="00616918" w14:paraId="35309118" w14:textId="77777777" w:rsidTr="00D95CCC">
        <w:tc>
          <w:tcPr>
            <w:tcW w:w="810" w:type="dxa"/>
            <w:tcBorders>
              <w:top w:val="nil"/>
              <w:left w:val="single" w:sz="6" w:space="0" w:color="auto"/>
              <w:bottom w:val="single" w:sz="6" w:space="0" w:color="auto"/>
              <w:right w:val="single" w:sz="6" w:space="0" w:color="auto"/>
            </w:tcBorders>
            <w:hideMark/>
          </w:tcPr>
          <w:p w14:paraId="48F66540" w14:textId="77777777" w:rsidR="008C2DC9" w:rsidRPr="00616918" w:rsidRDefault="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02 </w:t>
            </w:r>
          </w:p>
        </w:tc>
        <w:tc>
          <w:tcPr>
            <w:tcW w:w="2835" w:type="dxa"/>
            <w:tcBorders>
              <w:top w:val="nil"/>
              <w:left w:val="nil"/>
              <w:bottom w:val="single" w:sz="6" w:space="0" w:color="auto"/>
              <w:right w:val="single" w:sz="6" w:space="0" w:color="auto"/>
            </w:tcBorders>
            <w:hideMark/>
          </w:tcPr>
          <w:p w14:paraId="2F972337" w14:textId="71F59B0F" w:rsidR="008C2DC9" w:rsidRPr="00616918" w:rsidRDefault="00F943B3">
            <w:pP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KIM</w:t>
            </w:r>
            <w:r w:rsidRPr="00616918">
              <w:rPr>
                <w:rFonts w:eastAsia="Times New Roman" w:cs="Times New Roman"/>
                <w:color w:val="000000" w:themeColor="text1"/>
                <w:sz w:val="26"/>
                <w:szCs w:val="26"/>
                <w:lang w:val="vi-VN"/>
              </w:rPr>
              <w:t xml:space="preserve"> GIA BẢO</w:t>
            </w:r>
            <w:r w:rsidR="008C2DC9" w:rsidRPr="00616918">
              <w:rPr>
                <w:rFonts w:eastAsia="Times New Roman" w:cs="Times New Roman"/>
                <w:color w:val="000000" w:themeColor="text1"/>
                <w:sz w:val="26"/>
                <w:szCs w:val="26"/>
              </w:rPr>
              <w:t> </w:t>
            </w:r>
          </w:p>
        </w:tc>
        <w:tc>
          <w:tcPr>
            <w:tcW w:w="3270" w:type="dxa"/>
            <w:tcBorders>
              <w:top w:val="nil"/>
              <w:left w:val="nil"/>
              <w:bottom w:val="single" w:sz="6" w:space="0" w:color="auto"/>
              <w:right w:val="single" w:sz="6" w:space="0" w:color="auto"/>
            </w:tcBorders>
            <w:hideMark/>
          </w:tcPr>
          <w:p w14:paraId="011FD487" w14:textId="5629BC60" w:rsidR="00566721" w:rsidRPr="00616918" w:rsidRDefault="00F943B3" w:rsidP="00566721">
            <w:pPr>
              <w:jc w:val="center"/>
              <w:textAlignment w:val="baseline"/>
              <w:rPr>
                <w:rFonts w:eastAsia="Times New Roman" w:cs="Times New Roman"/>
                <w:color w:val="000000" w:themeColor="text1"/>
                <w:sz w:val="26"/>
                <w:szCs w:val="26"/>
                <w:lang w:val="en-ID"/>
              </w:rPr>
            </w:pPr>
            <w:r w:rsidRPr="00616918">
              <w:rPr>
                <w:rFonts w:eastAsia="Times New Roman" w:cs="Times New Roman"/>
                <w:color w:val="000000" w:themeColor="text1"/>
                <w:sz w:val="26"/>
                <w:szCs w:val="26"/>
              </w:rPr>
              <w:t>Tìm</w:t>
            </w:r>
            <w:r w:rsidRPr="00616918">
              <w:rPr>
                <w:rFonts w:eastAsia="Times New Roman" w:cs="Times New Roman"/>
                <w:color w:val="000000" w:themeColor="text1"/>
                <w:sz w:val="26"/>
                <w:szCs w:val="26"/>
                <w:lang w:val="vi-VN"/>
              </w:rPr>
              <w:t xml:space="preserve"> hiểu, code nội dung</w:t>
            </w:r>
            <w:r w:rsidR="00566721" w:rsidRPr="00616918">
              <w:rPr>
                <w:rFonts w:eastAsia="Times New Roman" w:cs="Times New Roman"/>
                <w:color w:val="000000" w:themeColor="text1"/>
                <w:sz w:val="26"/>
                <w:szCs w:val="26"/>
                <w:lang w:val="vi-VN"/>
              </w:rPr>
              <w:t xml:space="preserve"> </w:t>
            </w:r>
            <w:r w:rsidR="00566721" w:rsidRPr="00616918">
              <w:rPr>
                <w:rFonts w:eastAsia="Times New Roman" w:cs="Times New Roman"/>
                <w:color w:val="000000" w:themeColor="text1"/>
                <w:sz w:val="26"/>
                <w:szCs w:val="26"/>
                <w:lang w:val="en-ID"/>
              </w:rPr>
              <w:t>Switch, Checkbox, Radio, Slider</w:t>
            </w:r>
            <w:r w:rsidR="00566721" w:rsidRPr="00616918">
              <w:rPr>
                <w:rFonts w:eastAsia="Times New Roman" w:cs="Times New Roman"/>
                <w:color w:val="000000" w:themeColor="text1"/>
                <w:sz w:val="26"/>
                <w:szCs w:val="26"/>
                <w:lang w:val="vi-VN"/>
              </w:rPr>
              <w:t xml:space="preserve">, </w:t>
            </w:r>
            <w:r w:rsidR="00566721" w:rsidRPr="00616918">
              <w:rPr>
                <w:rFonts w:eastAsia="Times New Roman" w:cs="Times New Roman"/>
                <w:color w:val="000000" w:themeColor="text1"/>
                <w:sz w:val="26"/>
                <w:szCs w:val="26"/>
                <w:lang w:val="en-ID"/>
              </w:rPr>
              <w:t>GestureDetector và InkWell</w:t>
            </w:r>
          </w:p>
          <w:p w14:paraId="542EBC16" w14:textId="3D28F25F" w:rsidR="008C2DC9" w:rsidRPr="00616918" w:rsidRDefault="008C2DC9">
            <w:pPr>
              <w:jc w:val="center"/>
              <w:textAlignment w:val="baseline"/>
              <w:rPr>
                <w:rFonts w:eastAsia="Times New Roman" w:cs="Times New Roman"/>
                <w:color w:val="000000" w:themeColor="text1"/>
                <w:sz w:val="26"/>
                <w:szCs w:val="26"/>
                <w:lang w:val="vi-VN"/>
              </w:rPr>
            </w:pPr>
          </w:p>
        </w:tc>
        <w:tc>
          <w:tcPr>
            <w:tcW w:w="2310" w:type="dxa"/>
            <w:tcBorders>
              <w:top w:val="nil"/>
              <w:left w:val="nil"/>
              <w:bottom w:val="single" w:sz="6" w:space="0" w:color="auto"/>
              <w:right w:val="single" w:sz="6" w:space="0" w:color="auto"/>
            </w:tcBorders>
            <w:hideMark/>
          </w:tcPr>
          <w:p w14:paraId="1FF2804B" w14:textId="14C7C197" w:rsidR="008C2DC9" w:rsidRPr="00616918" w:rsidRDefault="00E44C63">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50</w:t>
            </w:r>
            <w:r w:rsidR="008C2DC9" w:rsidRPr="00616918">
              <w:rPr>
                <w:rFonts w:eastAsia="Times New Roman" w:cs="Times New Roman"/>
                <w:color w:val="000000" w:themeColor="text1"/>
                <w:sz w:val="26"/>
                <w:szCs w:val="26"/>
              </w:rPr>
              <w:t>% </w:t>
            </w:r>
          </w:p>
        </w:tc>
      </w:tr>
    </w:tbl>
    <w:p w14:paraId="68459D09" w14:textId="77777777" w:rsidR="008C2DC9" w:rsidRPr="00616918" w:rsidRDefault="008C2DC9" w:rsidP="008C2DC9">
      <w:pPr>
        <w:jc w:val="center"/>
        <w:textAlignment w:val="baseline"/>
        <w:rPr>
          <w:rFonts w:eastAsia="Times New Roman" w:cs="Times New Roman"/>
          <w:color w:val="000000" w:themeColor="text1"/>
          <w:sz w:val="26"/>
          <w:szCs w:val="26"/>
        </w:rPr>
      </w:pPr>
      <w:r w:rsidRPr="00616918">
        <w:rPr>
          <w:rFonts w:eastAsia="Times New Roman" w:cs="Times New Roman"/>
          <w:color w:val="000000" w:themeColor="text1"/>
          <w:sz w:val="26"/>
          <w:szCs w:val="26"/>
        </w:rPr>
        <w:t> </w:t>
      </w:r>
    </w:p>
    <w:p w14:paraId="1D112D83" w14:textId="669153D9" w:rsidR="00281F04" w:rsidRPr="00616918" w:rsidRDefault="008C2DC9" w:rsidP="00556E4C">
      <w:pPr>
        <w:textAlignment w:val="baseline"/>
        <w:rPr>
          <w:rFonts w:eastAsia="Times New Roman" w:cs="Times New Roman"/>
          <w:color w:val="000000" w:themeColor="text1"/>
          <w:sz w:val="26"/>
          <w:szCs w:val="26"/>
          <w:lang w:val="vi-VN"/>
        </w:rPr>
      </w:pPr>
      <w:r w:rsidRPr="00616918">
        <w:rPr>
          <w:rFonts w:eastAsia="Times New Roman" w:cs="Times New Roman"/>
          <w:color w:val="000000" w:themeColor="text1"/>
          <w:sz w:val="26"/>
          <w:szCs w:val="26"/>
        </w:rPr>
        <w:t xml:space="preserve"> Link code github: </w:t>
      </w:r>
      <w:hyperlink r:id="rId11" w:history="1">
        <w:r w:rsidR="00373618" w:rsidRPr="00616918">
          <w:rPr>
            <w:rStyle w:val="Hyperlink"/>
            <w:rFonts w:eastAsia="Times New Roman" w:cs="Times New Roman"/>
            <w:color w:val="000000" w:themeColor="text1"/>
            <w:sz w:val="26"/>
            <w:szCs w:val="26"/>
          </w:rPr>
          <w:t>https://github.com/thevien257/Flutter-Project</w:t>
        </w:r>
      </w:hyperlink>
    </w:p>
    <w:p w14:paraId="76FBA5AE" w14:textId="77777777" w:rsidR="005C7967" w:rsidRPr="00616918" w:rsidRDefault="005C7967" w:rsidP="00EE3E7E">
      <w:pPr>
        <w:rPr>
          <w:rFonts w:cs="Times New Roman"/>
          <w:b/>
          <w:color w:val="000000" w:themeColor="text1"/>
          <w:sz w:val="26"/>
          <w:szCs w:val="26"/>
          <w:lang w:val="vi-VN"/>
        </w:rPr>
      </w:pPr>
    </w:p>
    <w:p w14:paraId="5B107B2B" w14:textId="77777777" w:rsidR="005C7967" w:rsidRPr="00616918" w:rsidRDefault="005C7967" w:rsidP="00EE3E7E">
      <w:pPr>
        <w:rPr>
          <w:rFonts w:cs="Times New Roman"/>
          <w:b/>
          <w:color w:val="000000" w:themeColor="text1"/>
          <w:sz w:val="26"/>
          <w:szCs w:val="26"/>
          <w:lang w:val="vi-VN"/>
        </w:rPr>
      </w:pPr>
    </w:p>
    <w:p w14:paraId="156C1DE9" w14:textId="77777777" w:rsidR="005C7967" w:rsidRPr="00616918" w:rsidRDefault="005C7967" w:rsidP="00EE3E7E">
      <w:pPr>
        <w:rPr>
          <w:rFonts w:cs="Times New Roman"/>
          <w:b/>
          <w:color w:val="000000" w:themeColor="text1"/>
          <w:sz w:val="26"/>
          <w:szCs w:val="26"/>
          <w:lang w:val="vi-VN"/>
        </w:rPr>
      </w:pPr>
    </w:p>
    <w:sdt>
      <w:sdtPr>
        <w:id w:val="1566141571"/>
        <w:docPartObj>
          <w:docPartGallery w:val="Table of Contents"/>
          <w:docPartUnique/>
        </w:docPartObj>
      </w:sdtPr>
      <w:sdtEndPr>
        <w:rPr>
          <w:rFonts w:ascii="Times New Roman" w:eastAsiaTheme="minorHAnsi" w:hAnsi="Times New Roman" w:cstheme="minorBidi"/>
          <w:b/>
          <w:bCs/>
          <w:noProof/>
          <w:color w:val="auto"/>
          <w:kern w:val="2"/>
          <w:sz w:val="28"/>
          <w:szCs w:val="22"/>
          <w14:ligatures w14:val="standardContextual"/>
        </w:rPr>
      </w:sdtEndPr>
      <w:sdtContent>
        <w:p w14:paraId="1FCFD76A" w14:textId="69F5DCE3" w:rsidR="00AC25ED" w:rsidRPr="00AC25ED" w:rsidRDefault="00AC25ED">
          <w:pPr>
            <w:pStyle w:val="TOCHeading"/>
            <w:rPr>
              <w:rFonts w:ascii="Times New Roman" w:hAnsi="Times New Roman" w:cs="Times New Roman"/>
              <w:color w:val="000000" w:themeColor="text1"/>
            </w:rPr>
          </w:pPr>
          <w:r>
            <w:rPr>
              <w:rFonts w:ascii="Times New Roman" w:hAnsi="Times New Roman" w:cs="Times New Roman"/>
              <w:color w:val="000000" w:themeColor="text1"/>
            </w:rPr>
            <w:t>Mục lục</w:t>
          </w:r>
        </w:p>
        <w:p w14:paraId="6E21219B" w14:textId="35838E0D" w:rsidR="00AC25ED" w:rsidRDefault="00AC25ED">
          <w:pPr>
            <w:pStyle w:val="TOC1"/>
            <w:tabs>
              <w:tab w:val="right" w:leader="dot" w:pos="9350"/>
            </w:tabs>
            <w:rPr>
              <w:noProof/>
            </w:rPr>
          </w:pPr>
          <w:r>
            <w:fldChar w:fldCharType="begin"/>
          </w:r>
          <w:r>
            <w:instrText xml:space="preserve"> TOC \o "1-3" \h \z \u </w:instrText>
          </w:r>
          <w:r>
            <w:fldChar w:fldCharType="separate"/>
          </w:r>
          <w:hyperlink w:anchor="_Toc211333784" w:history="1">
            <w:r w:rsidRPr="005E1C6F">
              <w:rPr>
                <w:rStyle w:val="Hyperlink"/>
                <w:rFonts w:cs="Times New Roman"/>
                <w:noProof/>
              </w:rPr>
              <w:t>I. GIỚI THIỆU</w:t>
            </w:r>
            <w:r>
              <w:rPr>
                <w:noProof/>
                <w:webHidden/>
              </w:rPr>
              <w:tab/>
            </w:r>
            <w:r>
              <w:rPr>
                <w:noProof/>
                <w:webHidden/>
              </w:rPr>
              <w:fldChar w:fldCharType="begin"/>
            </w:r>
            <w:r>
              <w:rPr>
                <w:noProof/>
                <w:webHidden/>
              </w:rPr>
              <w:instrText xml:space="preserve"> PAGEREF _Toc211333784 \h </w:instrText>
            </w:r>
            <w:r>
              <w:rPr>
                <w:noProof/>
                <w:webHidden/>
              </w:rPr>
            </w:r>
            <w:r>
              <w:rPr>
                <w:noProof/>
                <w:webHidden/>
              </w:rPr>
              <w:fldChar w:fldCharType="separate"/>
            </w:r>
            <w:r>
              <w:rPr>
                <w:noProof/>
                <w:webHidden/>
              </w:rPr>
              <w:t>4</w:t>
            </w:r>
            <w:r>
              <w:rPr>
                <w:noProof/>
                <w:webHidden/>
              </w:rPr>
              <w:fldChar w:fldCharType="end"/>
            </w:r>
          </w:hyperlink>
        </w:p>
        <w:p w14:paraId="081316D9" w14:textId="35A939FB" w:rsidR="00AC25ED" w:rsidRDefault="00AC25ED">
          <w:pPr>
            <w:pStyle w:val="TOC2"/>
            <w:tabs>
              <w:tab w:val="right" w:leader="dot" w:pos="9350"/>
            </w:tabs>
            <w:rPr>
              <w:noProof/>
            </w:rPr>
          </w:pPr>
          <w:hyperlink w:anchor="_Toc211333785" w:history="1">
            <w:r w:rsidRPr="005E1C6F">
              <w:rPr>
                <w:rStyle w:val="Hyperlink"/>
                <w:rFonts w:cs="Times New Roman"/>
                <w:noProof/>
              </w:rPr>
              <w:t>1. Mục đích đồ án</w:t>
            </w:r>
            <w:r>
              <w:rPr>
                <w:noProof/>
                <w:webHidden/>
              </w:rPr>
              <w:tab/>
            </w:r>
            <w:r>
              <w:rPr>
                <w:noProof/>
                <w:webHidden/>
              </w:rPr>
              <w:fldChar w:fldCharType="begin"/>
            </w:r>
            <w:r>
              <w:rPr>
                <w:noProof/>
                <w:webHidden/>
              </w:rPr>
              <w:instrText xml:space="preserve"> PAGEREF _Toc211333785 \h </w:instrText>
            </w:r>
            <w:r>
              <w:rPr>
                <w:noProof/>
                <w:webHidden/>
              </w:rPr>
            </w:r>
            <w:r>
              <w:rPr>
                <w:noProof/>
                <w:webHidden/>
              </w:rPr>
              <w:fldChar w:fldCharType="separate"/>
            </w:r>
            <w:r>
              <w:rPr>
                <w:noProof/>
                <w:webHidden/>
              </w:rPr>
              <w:t>4</w:t>
            </w:r>
            <w:r>
              <w:rPr>
                <w:noProof/>
                <w:webHidden/>
              </w:rPr>
              <w:fldChar w:fldCharType="end"/>
            </w:r>
          </w:hyperlink>
        </w:p>
        <w:p w14:paraId="5F6026B9" w14:textId="0F95AFA9" w:rsidR="00AC25ED" w:rsidRDefault="00AC25ED">
          <w:pPr>
            <w:pStyle w:val="TOC2"/>
            <w:tabs>
              <w:tab w:val="right" w:leader="dot" w:pos="9350"/>
            </w:tabs>
            <w:rPr>
              <w:noProof/>
            </w:rPr>
          </w:pPr>
          <w:hyperlink w:anchor="_Toc211333786" w:history="1">
            <w:r w:rsidRPr="005E1C6F">
              <w:rPr>
                <w:rStyle w:val="Hyperlink"/>
                <w:rFonts w:cs="Times New Roman"/>
                <w:noProof/>
              </w:rPr>
              <w:t>2. Phạm vi thực hiện</w:t>
            </w:r>
            <w:r>
              <w:rPr>
                <w:noProof/>
                <w:webHidden/>
              </w:rPr>
              <w:tab/>
            </w:r>
            <w:r>
              <w:rPr>
                <w:noProof/>
                <w:webHidden/>
              </w:rPr>
              <w:fldChar w:fldCharType="begin"/>
            </w:r>
            <w:r>
              <w:rPr>
                <w:noProof/>
                <w:webHidden/>
              </w:rPr>
              <w:instrText xml:space="preserve"> PAGEREF _Toc211333786 \h </w:instrText>
            </w:r>
            <w:r>
              <w:rPr>
                <w:noProof/>
                <w:webHidden/>
              </w:rPr>
            </w:r>
            <w:r>
              <w:rPr>
                <w:noProof/>
                <w:webHidden/>
              </w:rPr>
              <w:fldChar w:fldCharType="separate"/>
            </w:r>
            <w:r>
              <w:rPr>
                <w:noProof/>
                <w:webHidden/>
              </w:rPr>
              <w:t>4</w:t>
            </w:r>
            <w:r>
              <w:rPr>
                <w:noProof/>
                <w:webHidden/>
              </w:rPr>
              <w:fldChar w:fldCharType="end"/>
            </w:r>
          </w:hyperlink>
        </w:p>
        <w:p w14:paraId="06BA6146" w14:textId="6D176C1F" w:rsidR="00AC25ED" w:rsidRDefault="00AC25ED">
          <w:pPr>
            <w:pStyle w:val="TOC1"/>
            <w:tabs>
              <w:tab w:val="right" w:leader="dot" w:pos="9350"/>
            </w:tabs>
            <w:rPr>
              <w:noProof/>
            </w:rPr>
          </w:pPr>
          <w:hyperlink w:anchor="_Toc211333787" w:history="1">
            <w:r w:rsidRPr="005E1C6F">
              <w:rPr>
                <w:rStyle w:val="Hyperlink"/>
                <w:rFonts w:cs="Times New Roman"/>
                <w:noProof/>
              </w:rPr>
              <w:t>II. CƠ SỞ LÝ THUYẾT</w:t>
            </w:r>
            <w:r>
              <w:rPr>
                <w:noProof/>
                <w:webHidden/>
              </w:rPr>
              <w:tab/>
            </w:r>
            <w:r>
              <w:rPr>
                <w:noProof/>
                <w:webHidden/>
              </w:rPr>
              <w:fldChar w:fldCharType="begin"/>
            </w:r>
            <w:r>
              <w:rPr>
                <w:noProof/>
                <w:webHidden/>
              </w:rPr>
              <w:instrText xml:space="preserve"> PAGEREF _Toc211333787 \h </w:instrText>
            </w:r>
            <w:r>
              <w:rPr>
                <w:noProof/>
                <w:webHidden/>
              </w:rPr>
            </w:r>
            <w:r>
              <w:rPr>
                <w:noProof/>
                <w:webHidden/>
              </w:rPr>
              <w:fldChar w:fldCharType="separate"/>
            </w:r>
            <w:r>
              <w:rPr>
                <w:noProof/>
                <w:webHidden/>
              </w:rPr>
              <w:t>5</w:t>
            </w:r>
            <w:r>
              <w:rPr>
                <w:noProof/>
                <w:webHidden/>
              </w:rPr>
              <w:fldChar w:fldCharType="end"/>
            </w:r>
          </w:hyperlink>
        </w:p>
        <w:p w14:paraId="37327AA5" w14:textId="1187CDA0" w:rsidR="00AC25ED" w:rsidRDefault="00AC25ED">
          <w:pPr>
            <w:pStyle w:val="TOC2"/>
            <w:tabs>
              <w:tab w:val="right" w:leader="dot" w:pos="9350"/>
            </w:tabs>
            <w:rPr>
              <w:noProof/>
            </w:rPr>
          </w:pPr>
          <w:hyperlink w:anchor="_Toc211333788" w:history="1">
            <w:r w:rsidRPr="005E1C6F">
              <w:rPr>
                <w:rStyle w:val="Hyperlink"/>
                <w:rFonts w:cs="Times New Roman"/>
                <w:noProof/>
              </w:rPr>
              <w:t>1. Part 1: Buttons, FloatingActionButton và TextField</w:t>
            </w:r>
            <w:r>
              <w:rPr>
                <w:noProof/>
                <w:webHidden/>
              </w:rPr>
              <w:tab/>
            </w:r>
            <w:r>
              <w:rPr>
                <w:noProof/>
                <w:webHidden/>
              </w:rPr>
              <w:fldChar w:fldCharType="begin"/>
            </w:r>
            <w:r>
              <w:rPr>
                <w:noProof/>
                <w:webHidden/>
              </w:rPr>
              <w:instrText xml:space="preserve"> PAGEREF _Toc211333788 \h </w:instrText>
            </w:r>
            <w:r>
              <w:rPr>
                <w:noProof/>
                <w:webHidden/>
              </w:rPr>
            </w:r>
            <w:r>
              <w:rPr>
                <w:noProof/>
                <w:webHidden/>
              </w:rPr>
              <w:fldChar w:fldCharType="separate"/>
            </w:r>
            <w:r>
              <w:rPr>
                <w:noProof/>
                <w:webHidden/>
              </w:rPr>
              <w:t>5</w:t>
            </w:r>
            <w:r>
              <w:rPr>
                <w:noProof/>
                <w:webHidden/>
              </w:rPr>
              <w:fldChar w:fldCharType="end"/>
            </w:r>
          </w:hyperlink>
        </w:p>
        <w:p w14:paraId="2697D8F8" w14:textId="60BC2386" w:rsidR="00AC25ED" w:rsidRDefault="00AC25ED">
          <w:pPr>
            <w:pStyle w:val="TOC3"/>
            <w:tabs>
              <w:tab w:val="right" w:leader="dot" w:pos="9350"/>
            </w:tabs>
            <w:rPr>
              <w:noProof/>
            </w:rPr>
          </w:pPr>
          <w:hyperlink w:anchor="_Toc211333789" w:history="1">
            <w:r w:rsidRPr="005E1C6F">
              <w:rPr>
                <w:rStyle w:val="Hyperlink"/>
                <w:rFonts w:cs="Times New Roman"/>
                <w:noProof/>
              </w:rPr>
              <w:t>1.1 Buttons trong Material Design</w:t>
            </w:r>
            <w:r>
              <w:rPr>
                <w:noProof/>
                <w:webHidden/>
              </w:rPr>
              <w:tab/>
            </w:r>
            <w:r>
              <w:rPr>
                <w:noProof/>
                <w:webHidden/>
              </w:rPr>
              <w:fldChar w:fldCharType="begin"/>
            </w:r>
            <w:r>
              <w:rPr>
                <w:noProof/>
                <w:webHidden/>
              </w:rPr>
              <w:instrText xml:space="preserve"> PAGEREF _Toc211333789 \h </w:instrText>
            </w:r>
            <w:r>
              <w:rPr>
                <w:noProof/>
                <w:webHidden/>
              </w:rPr>
            </w:r>
            <w:r>
              <w:rPr>
                <w:noProof/>
                <w:webHidden/>
              </w:rPr>
              <w:fldChar w:fldCharType="separate"/>
            </w:r>
            <w:r>
              <w:rPr>
                <w:noProof/>
                <w:webHidden/>
              </w:rPr>
              <w:t>5</w:t>
            </w:r>
            <w:r>
              <w:rPr>
                <w:noProof/>
                <w:webHidden/>
              </w:rPr>
              <w:fldChar w:fldCharType="end"/>
            </w:r>
          </w:hyperlink>
        </w:p>
        <w:p w14:paraId="2A6B7172" w14:textId="5121C3AB" w:rsidR="00AC25ED" w:rsidRDefault="00AC25ED">
          <w:pPr>
            <w:pStyle w:val="TOC3"/>
            <w:tabs>
              <w:tab w:val="right" w:leader="dot" w:pos="9350"/>
            </w:tabs>
            <w:rPr>
              <w:noProof/>
            </w:rPr>
          </w:pPr>
          <w:hyperlink w:anchor="_Toc211333790" w:history="1">
            <w:r w:rsidRPr="005E1C6F">
              <w:rPr>
                <w:rStyle w:val="Hyperlink"/>
                <w:rFonts w:cs="Times New Roman"/>
                <w:noProof/>
              </w:rPr>
              <w:t>1.2. FloatingActionButton (FAB)</w:t>
            </w:r>
            <w:r>
              <w:rPr>
                <w:noProof/>
                <w:webHidden/>
              </w:rPr>
              <w:tab/>
            </w:r>
            <w:r>
              <w:rPr>
                <w:noProof/>
                <w:webHidden/>
              </w:rPr>
              <w:fldChar w:fldCharType="begin"/>
            </w:r>
            <w:r>
              <w:rPr>
                <w:noProof/>
                <w:webHidden/>
              </w:rPr>
              <w:instrText xml:space="preserve"> PAGEREF _Toc211333790 \h </w:instrText>
            </w:r>
            <w:r>
              <w:rPr>
                <w:noProof/>
                <w:webHidden/>
              </w:rPr>
            </w:r>
            <w:r>
              <w:rPr>
                <w:noProof/>
                <w:webHidden/>
              </w:rPr>
              <w:fldChar w:fldCharType="separate"/>
            </w:r>
            <w:r>
              <w:rPr>
                <w:noProof/>
                <w:webHidden/>
              </w:rPr>
              <w:t>7</w:t>
            </w:r>
            <w:r>
              <w:rPr>
                <w:noProof/>
                <w:webHidden/>
              </w:rPr>
              <w:fldChar w:fldCharType="end"/>
            </w:r>
          </w:hyperlink>
        </w:p>
        <w:p w14:paraId="76EBE399" w14:textId="4B2AA415" w:rsidR="00AC25ED" w:rsidRDefault="00AC25ED">
          <w:pPr>
            <w:pStyle w:val="TOC3"/>
            <w:tabs>
              <w:tab w:val="right" w:leader="dot" w:pos="9350"/>
            </w:tabs>
            <w:rPr>
              <w:noProof/>
            </w:rPr>
          </w:pPr>
          <w:hyperlink w:anchor="_Toc211333791" w:history="1">
            <w:r w:rsidRPr="005E1C6F">
              <w:rPr>
                <w:rStyle w:val="Hyperlink"/>
                <w:rFonts w:cs="Times New Roman"/>
                <w:noProof/>
              </w:rPr>
              <w:t>1.3. TextField và Input Validation</w:t>
            </w:r>
            <w:r>
              <w:rPr>
                <w:noProof/>
                <w:webHidden/>
              </w:rPr>
              <w:tab/>
            </w:r>
            <w:r>
              <w:rPr>
                <w:noProof/>
                <w:webHidden/>
              </w:rPr>
              <w:fldChar w:fldCharType="begin"/>
            </w:r>
            <w:r>
              <w:rPr>
                <w:noProof/>
                <w:webHidden/>
              </w:rPr>
              <w:instrText xml:space="preserve"> PAGEREF _Toc211333791 \h </w:instrText>
            </w:r>
            <w:r>
              <w:rPr>
                <w:noProof/>
                <w:webHidden/>
              </w:rPr>
            </w:r>
            <w:r>
              <w:rPr>
                <w:noProof/>
                <w:webHidden/>
              </w:rPr>
              <w:fldChar w:fldCharType="separate"/>
            </w:r>
            <w:r>
              <w:rPr>
                <w:noProof/>
                <w:webHidden/>
              </w:rPr>
              <w:t>8</w:t>
            </w:r>
            <w:r>
              <w:rPr>
                <w:noProof/>
                <w:webHidden/>
              </w:rPr>
              <w:fldChar w:fldCharType="end"/>
            </w:r>
          </w:hyperlink>
        </w:p>
        <w:p w14:paraId="528765D5" w14:textId="2C5CC880" w:rsidR="00AC25ED" w:rsidRDefault="00AC25ED">
          <w:pPr>
            <w:pStyle w:val="TOC3"/>
            <w:tabs>
              <w:tab w:val="right" w:leader="dot" w:pos="9350"/>
            </w:tabs>
            <w:rPr>
              <w:noProof/>
            </w:rPr>
          </w:pPr>
          <w:hyperlink w:anchor="_Toc211333792" w:history="1">
            <w:r w:rsidRPr="005E1C6F">
              <w:rPr>
                <w:rStyle w:val="Hyperlink"/>
                <w:rFonts w:cs="Times New Roman"/>
                <w:noProof/>
              </w:rPr>
              <w:t>1.4. Card Widget</w:t>
            </w:r>
            <w:r>
              <w:rPr>
                <w:noProof/>
                <w:webHidden/>
              </w:rPr>
              <w:tab/>
            </w:r>
            <w:r>
              <w:rPr>
                <w:noProof/>
                <w:webHidden/>
              </w:rPr>
              <w:fldChar w:fldCharType="begin"/>
            </w:r>
            <w:r>
              <w:rPr>
                <w:noProof/>
                <w:webHidden/>
              </w:rPr>
              <w:instrText xml:space="preserve"> PAGEREF _Toc211333792 \h </w:instrText>
            </w:r>
            <w:r>
              <w:rPr>
                <w:noProof/>
                <w:webHidden/>
              </w:rPr>
            </w:r>
            <w:r>
              <w:rPr>
                <w:noProof/>
                <w:webHidden/>
              </w:rPr>
              <w:fldChar w:fldCharType="separate"/>
            </w:r>
            <w:r>
              <w:rPr>
                <w:noProof/>
                <w:webHidden/>
              </w:rPr>
              <w:t>10</w:t>
            </w:r>
            <w:r>
              <w:rPr>
                <w:noProof/>
                <w:webHidden/>
              </w:rPr>
              <w:fldChar w:fldCharType="end"/>
            </w:r>
          </w:hyperlink>
        </w:p>
        <w:p w14:paraId="2F5A82F5" w14:textId="3EE75F65" w:rsidR="00AC25ED" w:rsidRDefault="00AC25ED">
          <w:pPr>
            <w:pStyle w:val="TOC3"/>
            <w:tabs>
              <w:tab w:val="right" w:leader="dot" w:pos="9350"/>
            </w:tabs>
            <w:rPr>
              <w:noProof/>
            </w:rPr>
          </w:pPr>
          <w:hyperlink w:anchor="_Toc211333793" w:history="1">
            <w:r w:rsidRPr="005E1C6F">
              <w:rPr>
                <w:rStyle w:val="Hyperlink"/>
                <w:rFonts w:cs="Times New Roman"/>
                <w:noProof/>
              </w:rPr>
              <w:t>1.5. State Management: StatefulWidget và StatelessWidget</w:t>
            </w:r>
            <w:r>
              <w:rPr>
                <w:noProof/>
                <w:webHidden/>
              </w:rPr>
              <w:tab/>
            </w:r>
            <w:r>
              <w:rPr>
                <w:noProof/>
                <w:webHidden/>
              </w:rPr>
              <w:fldChar w:fldCharType="begin"/>
            </w:r>
            <w:r>
              <w:rPr>
                <w:noProof/>
                <w:webHidden/>
              </w:rPr>
              <w:instrText xml:space="preserve"> PAGEREF _Toc211333793 \h </w:instrText>
            </w:r>
            <w:r>
              <w:rPr>
                <w:noProof/>
                <w:webHidden/>
              </w:rPr>
            </w:r>
            <w:r>
              <w:rPr>
                <w:noProof/>
                <w:webHidden/>
              </w:rPr>
              <w:fldChar w:fldCharType="separate"/>
            </w:r>
            <w:r>
              <w:rPr>
                <w:noProof/>
                <w:webHidden/>
              </w:rPr>
              <w:t>11</w:t>
            </w:r>
            <w:r>
              <w:rPr>
                <w:noProof/>
                <w:webHidden/>
              </w:rPr>
              <w:fldChar w:fldCharType="end"/>
            </w:r>
          </w:hyperlink>
        </w:p>
        <w:p w14:paraId="3E5EBE08" w14:textId="331E4375" w:rsidR="00AC25ED" w:rsidRDefault="00AC25ED">
          <w:pPr>
            <w:pStyle w:val="TOC2"/>
            <w:tabs>
              <w:tab w:val="right" w:leader="dot" w:pos="9350"/>
            </w:tabs>
            <w:rPr>
              <w:noProof/>
            </w:rPr>
          </w:pPr>
          <w:hyperlink w:anchor="_Toc211333794" w:history="1">
            <w:r w:rsidRPr="005E1C6F">
              <w:rPr>
                <w:rStyle w:val="Hyperlink"/>
                <w:rFonts w:cs="Times New Roman"/>
                <w:noProof/>
              </w:rPr>
              <w:t>2. Part 2 Widgets - Selection Controls và Gestures:</w:t>
            </w:r>
            <w:r>
              <w:rPr>
                <w:noProof/>
                <w:webHidden/>
              </w:rPr>
              <w:tab/>
            </w:r>
            <w:r>
              <w:rPr>
                <w:noProof/>
                <w:webHidden/>
              </w:rPr>
              <w:fldChar w:fldCharType="begin"/>
            </w:r>
            <w:r>
              <w:rPr>
                <w:noProof/>
                <w:webHidden/>
              </w:rPr>
              <w:instrText xml:space="preserve"> PAGEREF _Toc211333794 \h </w:instrText>
            </w:r>
            <w:r>
              <w:rPr>
                <w:noProof/>
                <w:webHidden/>
              </w:rPr>
            </w:r>
            <w:r>
              <w:rPr>
                <w:noProof/>
                <w:webHidden/>
              </w:rPr>
              <w:fldChar w:fldCharType="separate"/>
            </w:r>
            <w:r>
              <w:rPr>
                <w:noProof/>
                <w:webHidden/>
              </w:rPr>
              <w:t>15</w:t>
            </w:r>
            <w:r>
              <w:rPr>
                <w:noProof/>
                <w:webHidden/>
              </w:rPr>
              <w:fldChar w:fldCharType="end"/>
            </w:r>
          </w:hyperlink>
        </w:p>
        <w:p w14:paraId="53AD0841" w14:textId="6C261674" w:rsidR="00AC25ED" w:rsidRDefault="00AC25ED">
          <w:pPr>
            <w:pStyle w:val="TOC3"/>
            <w:tabs>
              <w:tab w:val="right" w:leader="dot" w:pos="9350"/>
            </w:tabs>
            <w:rPr>
              <w:noProof/>
            </w:rPr>
          </w:pPr>
          <w:hyperlink w:anchor="_Toc211333795" w:history="1">
            <w:r w:rsidRPr="005E1C6F">
              <w:rPr>
                <w:rStyle w:val="Hyperlink"/>
                <w:rFonts w:cs="Times New Roman"/>
                <w:noProof/>
              </w:rPr>
              <w:t>2.1. Switch Widget</w:t>
            </w:r>
            <w:r>
              <w:rPr>
                <w:noProof/>
                <w:webHidden/>
              </w:rPr>
              <w:tab/>
            </w:r>
            <w:r>
              <w:rPr>
                <w:noProof/>
                <w:webHidden/>
              </w:rPr>
              <w:fldChar w:fldCharType="begin"/>
            </w:r>
            <w:r>
              <w:rPr>
                <w:noProof/>
                <w:webHidden/>
              </w:rPr>
              <w:instrText xml:space="preserve"> PAGEREF _Toc211333795 \h </w:instrText>
            </w:r>
            <w:r>
              <w:rPr>
                <w:noProof/>
                <w:webHidden/>
              </w:rPr>
            </w:r>
            <w:r>
              <w:rPr>
                <w:noProof/>
                <w:webHidden/>
              </w:rPr>
              <w:fldChar w:fldCharType="separate"/>
            </w:r>
            <w:r>
              <w:rPr>
                <w:noProof/>
                <w:webHidden/>
              </w:rPr>
              <w:t>15</w:t>
            </w:r>
            <w:r>
              <w:rPr>
                <w:noProof/>
                <w:webHidden/>
              </w:rPr>
              <w:fldChar w:fldCharType="end"/>
            </w:r>
          </w:hyperlink>
        </w:p>
        <w:p w14:paraId="30228D2A" w14:textId="66768883" w:rsidR="00AC25ED" w:rsidRDefault="00AC25ED">
          <w:pPr>
            <w:pStyle w:val="TOC3"/>
            <w:tabs>
              <w:tab w:val="right" w:leader="dot" w:pos="9350"/>
            </w:tabs>
            <w:rPr>
              <w:noProof/>
            </w:rPr>
          </w:pPr>
          <w:hyperlink w:anchor="_Toc211333796" w:history="1">
            <w:r w:rsidRPr="005E1C6F">
              <w:rPr>
                <w:rStyle w:val="Hyperlink"/>
                <w:rFonts w:cs="Times New Roman"/>
                <w:noProof/>
              </w:rPr>
              <w:t>2.2. Checkbox Widget</w:t>
            </w:r>
            <w:r>
              <w:rPr>
                <w:noProof/>
                <w:webHidden/>
              </w:rPr>
              <w:tab/>
            </w:r>
            <w:r>
              <w:rPr>
                <w:noProof/>
                <w:webHidden/>
              </w:rPr>
              <w:fldChar w:fldCharType="begin"/>
            </w:r>
            <w:r>
              <w:rPr>
                <w:noProof/>
                <w:webHidden/>
              </w:rPr>
              <w:instrText xml:space="preserve"> PAGEREF _Toc211333796 \h </w:instrText>
            </w:r>
            <w:r>
              <w:rPr>
                <w:noProof/>
                <w:webHidden/>
              </w:rPr>
            </w:r>
            <w:r>
              <w:rPr>
                <w:noProof/>
                <w:webHidden/>
              </w:rPr>
              <w:fldChar w:fldCharType="separate"/>
            </w:r>
            <w:r>
              <w:rPr>
                <w:noProof/>
                <w:webHidden/>
              </w:rPr>
              <w:t>16</w:t>
            </w:r>
            <w:r>
              <w:rPr>
                <w:noProof/>
                <w:webHidden/>
              </w:rPr>
              <w:fldChar w:fldCharType="end"/>
            </w:r>
          </w:hyperlink>
        </w:p>
        <w:p w14:paraId="388E5F26" w14:textId="37EC4A61" w:rsidR="00AC25ED" w:rsidRDefault="00AC25ED">
          <w:pPr>
            <w:pStyle w:val="TOC3"/>
            <w:tabs>
              <w:tab w:val="right" w:leader="dot" w:pos="9350"/>
            </w:tabs>
            <w:rPr>
              <w:noProof/>
            </w:rPr>
          </w:pPr>
          <w:hyperlink w:anchor="_Toc211333797" w:history="1">
            <w:r w:rsidRPr="005E1C6F">
              <w:rPr>
                <w:rStyle w:val="Hyperlink"/>
                <w:rFonts w:cs="Times New Roman"/>
                <w:noProof/>
              </w:rPr>
              <w:t>2.3. Radio Widget</w:t>
            </w:r>
            <w:r>
              <w:rPr>
                <w:noProof/>
                <w:webHidden/>
              </w:rPr>
              <w:tab/>
            </w:r>
            <w:r>
              <w:rPr>
                <w:noProof/>
                <w:webHidden/>
              </w:rPr>
              <w:fldChar w:fldCharType="begin"/>
            </w:r>
            <w:r>
              <w:rPr>
                <w:noProof/>
                <w:webHidden/>
              </w:rPr>
              <w:instrText xml:space="preserve"> PAGEREF _Toc211333797 \h </w:instrText>
            </w:r>
            <w:r>
              <w:rPr>
                <w:noProof/>
                <w:webHidden/>
              </w:rPr>
            </w:r>
            <w:r>
              <w:rPr>
                <w:noProof/>
                <w:webHidden/>
              </w:rPr>
              <w:fldChar w:fldCharType="separate"/>
            </w:r>
            <w:r>
              <w:rPr>
                <w:noProof/>
                <w:webHidden/>
              </w:rPr>
              <w:t>18</w:t>
            </w:r>
            <w:r>
              <w:rPr>
                <w:noProof/>
                <w:webHidden/>
              </w:rPr>
              <w:fldChar w:fldCharType="end"/>
            </w:r>
          </w:hyperlink>
        </w:p>
        <w:p w14:paraId="48E4F4F1" w14:textId="16EB15C9" w:rsidR="00AC25ED" w:rsidRDefault="00AC25ED">
          <w:pPr>
            <w:pStyle w:val="TOC3"/>
            <w:tabs>
              <w:tab w:val="right" w:leader="dot" w:pos="9350"/>
            </w:tabs>
            <w:rPr>
              <w:noProof/>
            </w:rPr>
          </w:pPr>
          <w:hyperlink w:anchor="_Toc211333798" w:history="1">
            <w:r w:rsidRPr="005E1C6F">
              <w:rPr>
                <w:rStyle w:val="Hyperlink"/>
                <w:rFonts w:cs="Times New Roman"/>
                <w:noProof/>
              </w:rPr>
              <w:t>2.4. Slider Widget</w:t>
            </w:r>
            <w:r>
              <w:rPr>
                <w:noProof/>
                <w:webHidden/>
              </w:rPr>
              <w:tab/>
            </w:r>
            <w:r>
              <w:rPr>
                <w:noProof/>
                <w:webHidden/>
              </w:rPr>
              <w:fldChar w:fldCharType="begin"/>
            </w:r>
            <w:r>
              <w:rPr>
                <w:noProof/>
                <w:webHidden/>
              </w:rPr>
              <w:instrText xml:space="preserve"> PAGEREF _Toc211333798 \h </w:instrText>
            </w:r>
            <w:r>
              <w:rPr>
                <w:noProof/>
                <w:webHidden/>
              </w:rPr>
            </w:r>
            <w:r>
              <w:rPr>
                <w:noProof/>
                <w:webHidden/>
              </w:rPr>
              <w:fldChar w:fldCharType="separate"/>
            </w:r>
            <w:r>
              <w:rPr>
                <w:noProof/>
                <w:webHidden/>
              </w:rPr>
              <w:t>19</w:t>
            </w:r>
            <w:r>
              <w:rPr>
                <w:noProof/>
                <w:webHidden/>
              </w:rPr>
              <w:fldChar w:fldCharType="end"/>
            </w:r>
          </w:hyperlink>
        </w:p>
        <w:p w14:paraId="1295ADFA" w14:textId="0C4DA80E" w:rsidR="00AC25ED" w:rsidRDefault="00AC25ED">
          <w:pPr>
            <w:pStyle w:val="TOC3"/>
            <w:tabs>
              <w:tab w:val="right" w:leader="dot" w:pos="9350"/>
            </w:tabs>
            <w:rPr>
              <w:noProof/>
            </w:rPr>
          </w:pPr>
          <w:hyperlink w:anchor="_Toc211333799" w:history="1">
            <w:r w:rsidRPr="005E1C6F">
              <w:rPr>
                <w:rStyle w:val="Hyperlink"/>
                <w:rFonts w:cs="Times New Roman"/>
                <w:noProof/>
              </w:rPr>
              <w:t>2.5. GestureDetector</w:t>
            </w:r>
            <w:r>
              <w:rPr>
                <w:noProof/>
                <w:webHidden/>
              </w:rPr>
              <w:tab/>
            </w:r>
            <w:r>
              <w:rPr>
                <w:noProof/>
                <w:webHidden/>
              </w:rPr>
              <w:fldChar w:fldCharType="begin"/>
            </w:r>
            <w:r>
              <w:rPr>
                <w:noProof/>
                <w:webHidden/>
              </w:rPr>
              <w:instrText xml:space="preserve"> PAGEREF _Toc211333799 \h </w:instrText>
            </w:r>
            <w:r>
              <w:rPr>
                <w:noProof/>
                <w:webHidden/>
              </w:rPr>
            </w:r>
            <w:r>
              <w:rPr>
                <w:noProof/>
                <w:webHidden/>
              </w:rPr>
              <w:fldChar w:fldCharType="separate"/>
            </w:r>
            <w:r>
              <w:rPr>
                <w:noProof/>
                <w:webHidden/>
              </w:rPr>
              <w:t>21</w:t>
            </w:r>
            <w:r>
              <w:rPr>
                <w:noProof/>
                <w:webHidden/>
              </w:rPr>
              <w:fldChar w:fldCharType="end"/>
            </w:r>
          </w:hyperlink>
        </w:p>
        <w:p w14:paraId="133FFCEE" w14:textId="77D129B9" w:rsidR="00AC25ED" w:rsidRDefault="00AC25ED">
          <w:pPr>
            <w:pStyle w:val="TOC3"/>
            <w:tabs>
              <w:tab w:val="right" w:leader="dot" w:pos="9350"/>
            </w:tabs>
            <w:rPr>
              <w:noProof/>
            </w:rPr>
          </w:pPr>
          <w:hyperlink w:anchor="_Toc211333800" w:history="1">
            <w:r w:rsidRPr="005E1C6F">
              <w:rPr>
                <w:rStyle w:val="Hyperlink"/>
                <w:rFonts w:cs="Times New Roman"/>
                <w:noProof/>
              </w:rPr>
              <w:t>2.6. InkWell</w:t>
            </w:r>
            <w:r>
              <w:rPr>
                <w:noProof/>
                <w:webHidden/>
              </w:rPr>
              <w:tab/>
            </w:r>
            <w:r>
              <w:rPr>
                <w:noProof/>
                <w:webHidden/>
              </w:rPr>
              <w:fldChar w:fldCharType="begin"/>
            </w:r>
            <w:r>
              <w:rPr>
                <w:noProof/>
                <w:webHidden/>
              </w:rPr>
              <w:instrText xml:space="preserve"> PAGEREF _Toc211333800 \h </w:instrText>
            </w:r>
            <w:r>
              <w:rPr>
                <w:noProof/>
                <w:webHidden/>
              </w:rPr>
            </w:r>
            <w:r>
              <w:rPr>
                <w:noProof/>
                <w:webHidden/>
              </w:rPr>
              <w:fldChar w:fldCharType="separate"/>
            </w:r>
            <w:r>
              <w:rPr>
                <w:noProof/>
                <w:webHidden/>
              </w:rPr>
              <w:t>23</w:t>
            </w:r>
            <w:r>
              <w:rPr>
                <w:noProof/>
                <w:webHidden/>
              </w:rPr>
              <w:fldChar w:fldCharType="end"/>
            </w:r>
          </w:hyperlink>
        </w:p>
        <w:p w14:paraId="18D6F747" w14:textId="188E82E5" w:rsidR="00AC25ED" w:rsidRDefault="00AC25ED">
          <w:pPr>
            <w:pStyle w:val="TOC1"/>
            <w:tabs>
              <w:tab w:val="right" w:leader="dot" w:pos="9350"/>
            </w:tabs>
            <w:rPr>
              <w:noProof/>
            </w:rPr>
          </w:pPr>
          <w:hyperlink w:anchor="_Toc211333801" w:history="1">
            <w:r w:rsidRPr="005E1C6F">
              <w:rPr>
                <w:rStyle w:val="Hyperlink"/>
                <w:rFonts w:cs="Times New Roman"/>
                <w:noProof/>
              </w:rPr>
              <w:t>III. THIẾT KẾ VÀ TRIỂN KHAI</w:t>
            </w:r>
            <w:r>
              <w:rPr>
                <w:noProof/>
                <w:webHidden/>
              </w:rPr>
              <w:tab/>
            </w:r>
            <w:r>
              <w:rPr>
                <w:noProof/>
                <w:webHidden/>
              </w:rPr>
              <w:fldChar w:fldCharType="begin"/>
            </w:r>
            <w:r>
              <w:rPr>
                <w:noProof/>
                <w:webHidden/>
              </w:rPr>
              <w:instrText xml:space="preserve"> PAGEREF _Toc211333801 \h </w:instrText>
            </w:r>
            <w:r>
              <w:rPr>
                <w:noProof/>
                <w:webHidden/>
              </w:rPr>
            </w:r>
            <w:r>
              <w:rPr>
                <w:noProof/>
                <w:webHidden/>
              </w:rPr>
              <w:fldChar w:fldCharType="separate"/>
            </w:r>
            <w:r>
              <w:rPr>
                <w:noProof/>
                <w:webHidden/>
              </w:rPr>
              <w:t>27</w:t>
            </w:r>
            <w:r>
              <w:rPr>
                <w:noProof/>
                <w:webHidden/>
              </w:rPr>
              <w:fldChar w:fldCharType="end"/>
            </w:r>
          </w:hyperlink>
        </w:p>
        <w:p w14:paraId="09D916D8" w14:textId="75516E05" w:rsidR="00AC25ED" w:rsidRDefault="00AC25ED">
          <w:pPr>
            <w:pStyle w:val="TOC2"/>
            <w:tabs>
              <w:tab w:val="right" w:leader="dot" w:pos="9350"/>
            </w:tabs>
            <w:rPr>
              <w:noProof/>
            </w:rPr>
          </w:pPr>
          <w:hyperlink w:anchor="_Toc211333802" w:history="1">
            <w:r w:rsidRPr="005E1C6F">
              <w:rPr>
                <w:rStyle w:val="Hyperlink"/>
                <w:rFonts w:cs="Times New Roman"/>
                <w:noProof/>
              </w:rPr>
              <w:t>1. Kiến trúc ứng dụng</w:t>
            </w:r>
            <w:r>
              <w:rPr>
                <w:noProof/>
                <w:webHidden/>
              </w:rPr>
              <w:tab/>
            </w:r>
            <w:r>
              <w:rPr>
                <w:noProof/>
                <w:webHidden/>
              </w:rPr>
              <w:fldChar w:fldCharType="begin"/>
            </w:r>
            <w:r>
              <w:rPr>
                <w:noProof/>
                <w:webHidden/>
              </w:rPr>
              <w:instrText xml:space="preserve"> PAGEREF _Toc211333802 \h </w:instrText>
            </w:r>
            <w:r>
              <w:rPr>
                <w:noProof/>
                <w:webHidden/>
              </w:rPr>
            </w:r>
            <w:r>
              <w:rPr>
                <w:noProof/>
                <w:webHidden/>
              </w:rPr>
              <w:fldChar w:fldCharType="separate"/>
            </w:r>
            <w:r>
              <w:rPr>
                <w:noProof/>
                <w:webHidden/>
              </w:rPr>
              <w:t>27</w:t>
            </w:r>
            <w:r>
              <w:rPr>
                <w:noProof/>
                <w:webHidden/>
              </w:rPr>
              <w:fldChar w:fldCharType="end"/>
            </w:r>
          </w:hyperlink>
        </w:p>
        <w:p w14:paraId="684E0AD9" w14:textId="429E3E6F" w:rsidR="00AC25ED" w:rsidRDefault="00AC25ED">
          <w:pPr>
            <w:pStyle w:val="TOC2"/>
            <w:tabs>
              <w:tab w:val="right" w:leader="dot" w:pos="9350"/>
            </w:tabs>
            <w:rPr>
              <w:noProof/>
            </w:rPr>
          </w:pPr>
          <w:hyperlink w:anchor="_Toc211333803" w:history="1">
            <w:r w:rsidRPr="005E1C6F">
              <w:rPr>
                <w:rStyle w:val="Hyperlink"/>
                <w:rFonts w:cs="Times New Roman"/>
                <w:noProof/>
              </w:rPr>
              <w:t>2. Triển khai Part 1</w:t>
            </w:r>
            <w:r>
              <w:rPr>
                <w:noProof/>
                <w:webHidden/>
              </w:rPr>
              <w:tab/>
            </w:r>
            <w:r>
              <w:rPr>
                <w:noProof/>
                <w:webHidden/>
              </w:rPr>
              <w:fldChar w:fldCharType="begin"/>
            </w:r>
            <w:r>
              <w:rPr>
                <w:noProof/>
                <w:webHidden/>
              </w:rPr>
              <w:instrText xml:space="preserve"> PAGEREF _Toc211333803 \h </w:instrText>
            </w:r>
            <w:r>
              <w:rPr>
                <w:noProof/>
                <w:webHidden/>
              </w:rPr>
            </w:r>
            <w:r>
              <w:rPr>
                <w:noProof/>
                <w:webHidden/>
              </w:rPr>
              <w:fldChar w:fldCharType="separate"/>
            </w:r>
            <w:r>
              <w:rPr>
                <w:noProof/>
                <w:webHidden/>
              </w:rPr>
              <w:t>27</w:t>
            </w:r>
            <w:r>
              <w:rPr>
                <w:noProof/>
                <w:webHidden/>
              </w:rPr>
              <w:fldChar w:fldCharType="end"/>
            </w:r>
          </w:hyperlink>
        </w:p>
        <w:p w14:paraId="15031162" w14:textId="391BF818" w:rsidR="00AC25ED" w:rsidRDefault="00AC25ED">
          <w:pPr>
            <w:pStyle w:val="TOC3"/>
            <w:tabs>
              <w:tab w:val="right" w:leader="dot" w:pos="9350"/>
            </w:tabs>
            <w:rPr>
              <w:noProof/>
            </w:rPr>
          </w:pPr>
          <w:hyperlink w:anchor="_Toc211333804" w:history="1">
            <w:r w:rsidRPr="005E1C6F">
              <w:rPr>
                <w:rStyle w:val="Hyperlink"/>
                <w:rFonts w:cs="Times New Roman"/>
                <w:noProof/>
              </w:rPr>
              <w:t>2.1 Quản lý trạng thái</w:t>
            </w:r>
            <w:r>
              <w:rPr>
                <w:noProof/>
                <w:webHidden/>
              </w:rPr>
              <w:tab/>
            </w:r>
            <w:r>
              <w:rPr>
                <w:noProof/>
                <w:webHidden/>
              </w:rPr>
              <w:fldChar w:fldCharType="begin"/>
            </w:r>
            <w:r>
              <w:rPr>
                <w:noProof/>
                <w:webHidden/>
              </w:rPr>
              <w:instrText xml:space="preserve"> PAGEREF _Toc211333804 \h </w:instrText>
            </w:r>
            <w:r>
              <w:rPr>
                <w:noProof/>
                <w:webHidden/>
              </w:rPr>
            </w:r>
            <w:r>
              <w:rPr>
                <w:noProof/>
                <w:webHidden/>
              </w:rPr>
              <w:fldChar w:fldCharType="separate"/>
            </w:r>
            <w:r>
              <w:rPr>
                <w:noProof/>
                <w:webHidden/>
              </w:rPr>
              <w:t>27</w:t>
            </w:r>
            <w:r>
              <w:rPr>
                <w:noProof/>
                <w:webHidden/>
              </w:rPr>
              <w:fldChar w:fldCharType="end"/>
            </w:r>
          </w:hyperlink>
        </w:p>
        <w:p w14:paraId="31BE9B51" w14:textId="65D34498" w:rsidR="00AC25ED" w:rsidRDefault="00AC25ED">
          <w:pPr>
            <w:pStyle w:val="TOC3"/>
            <w:tabs>
              <w:tab w:val="right" w:leader="dot" w:pos="9350"/>
            </w:tabs>
            <w:rPr>
              <w:noProof/>
            </w:rPr>
          </w:pPr>
          <w:hyperlink w:anchor="_Toc211333805" w:history="1">
            <w:r w:rsidRPr="005E1C6F">
              <w:rPr>
                <w:rStyle w:val="Hyperlink"/>
                <w:rFonts w:cs="Times New Roman"/>
                <w:noProof/>
              </w:rPr>
              <w:t>2.2 Triển khai Buttons</w:t>
            </w:r>
            <w:r>
              <w:rPr>
                <w:noProof/>
                <w:webHidden/>
              </w:rPr>
              <w:tab/>
            </w:r>
            <w:r>
              <w:rPr>
                <w:noProof/>
                <w:webHidden/>
              </w:rPr>
              <w:fldChar w:fldCharType="begin"/>
            </w:r>
            <w:r>
              <w:rPr>
                <w:noProof/>
                <w:webHidden/>
              </w:rPr>
              <w:instrText xml:space="preserve"> PAGEREF _Toc211333805 \h </w:instrText>
            </w:r>
            <w:r>
              <w:rPr>
                <w:noProof/>
                <w:webHidden/>
              </w:rPr>
            </w:r>
            <w:r>
              <w:rPr>
                <w:noProof/>
                <w:webHidden/>
              </w:rPr>
              <w:fldChar w:fldCharType="separate"/>
            </w:r>
            <w:r>
              <w:rPr>
                <w:noProof/>
                <w:webHidden/>
              </w:rPr>
              <w:t>28</w:t>
            </w:r>
            <w:r>
              <w:rPr>
                <w:noProof/>
                <w:webHidden/>
              </w:rPr>
              <w:fldChar w:fldCharType="end"/>
            </w:r>
          </w:hyperlink>
        </w:p>
        <w:p w14:paraId="78594D89" w14:textId="6B9E7F31" w:rsidR="00AC25ED" w:rsidRDefault="00AC25ED">
          <w:pPr>
            <w:pStyle w:val="TOC3"/>
            <w:tabs>
              <w:tab w:val="right" w:leader="dot" w:pos="9350"/>
            </w:tabs>
            <w:rPr>
              <w:noProof/>
            </w:rPr>
          </w:pPr>
          <w:hyperlink w:anchor="_Toc211333806" w:history="1">
            <w:r w:rsidRPr="005E1C6F">
              <w:rPr>
                <w:rStyle w:val="Hyperlink"/>
                <w:rFonts w:cs="Times New Roman"/>
                <w:noProof/>
              </w:rPr>
              <w:t>2.3. Triển khai FloatingActionButton Variants</w:t>
            </w:r>
            <w:r>
              <w:rPr>
                <w:noProof/>
                <w:webHidden/>
              </w:rPr>
              <w:tab/>
            </w:r>
            <w:r>
              <w:rPr>
                <w:noProof/>
                <w:webHidden/>
              </w:rPr>
              <w:fldChar w:fldCharType="begin"/>
            </w:r>
            <w:r>
              <w:rPr>
                <w:noProof/>
                <w:webHidden/>
              </w:rPr>
              <w:instrText xml:space="preserve"> PAGEREF _Toc211333806 \h </w:instrText>
            </w:r>
            <w:r>
              <w:rPr>
                <w:noProof/>
                <w:webHidden/>
              </w:rPr>
            </w:r>
            <w:r>
              <w:rPr>
                <w:noProof/>
                <w:webHidden/>
              </w:rPr>
              <w:fldChar w:fldCharType="separate"/>
            </w:r>
            <w:r>
              <w:rPr>
                <w:noProof/>
                <w:webHidden/>
              </w:rPr>
              <w:t>33</w:t>
            </w:r>
            <w:r>
              <w:rPr>
                <w:noProof/>
                <w:webHidden/>
              </w:rPr>
              <w:fldChar w:fldCharType="end"/>
            </w:r>
          </w:hyperlink>
        </w:p>
        <w:p w14:paraId="15007C2E" w14:textId="380F45A2" w:rsidR="00AC25ED" w:rsidRDefault="00AC25ED">
          <w:pPr>
            <w:pStyle w:val="TOC3"/>
            <w:tabs>
              <w:tab w:val="right" w:leader="dot" w:pos="9350"/>
            </w:tabs>
            <w:rPr>
              <w:noProof/>
            </w:rPr>
          </w:pPr>
          <w:hyperlink w:anchor="_Toc211333807" w:history="1">
            <w:r w:rsidRPr="005E1C6F">
              <w:rPr>
                <w:rStyle w:val="Hyperlink"/>
                <w:rFonts w:cs="Times New Roman"/>
                <w:noProof/>
              </w:rPr>
              <w:t>2.4. Triển khai Card Organization</w:t>
            </w:r>
            <w:r>
              <w:rPr>
                <w:noProof/>
                <w:webHidden/>
              </w:rPr>
              <w:tab/>
            </w:r>
            <w:r>
              <w:rPr>
                <w:noProof/>
                <w:webHidden/>
              </w:rPr>
              <w:fldChar w:fldCharType="begin"/>
            </w:r>
            <w:r>
              <w:rPr>
                <w:noProof/>
                <w:webHidden/>
              </w:rPr>
              <w:instrText xml:space="preserve"> PAGEREF _Toc211333807 \h </w:instrText>
            </w:r>
            <w:r>
              <w:rPr>
                <w:noProof/>
                <w:webHidden/>
              </w:rPr>
            </w:r>
            <w:r>
              <w:rPr>
                <w:noProof/>
                <w:webHidden/>
              </w:rPr>
              <w:fldChar w:fldCharType="separate"/>
            </w:r>
            <w:r>
              <w:rPr>
                <w:noProof/>
                <w:webHidden/>
              </w:rPr>
              <w:t>38</w:t>
            </w:r>
            <w:r>
              <w:rPr>
                <w:noProof/>
                <w:webHidden/>
              </w:rPr>
              <w:fldChar w:fldCharType="end"/>
            </w:r>
          </w:hyperlink>
        </w:p>
        <w:p w14:paraId="4EA8AA7B" w14:textId="3C91E4A8" w:rsidR="00AC25ED" w:rsidRDefault="00AC25ED">
          <w:pPr>
            <w:pStyle w:val="TOC3"/>
            <w:tabs>
              <w:tab w:val="right" w:leader="dot" w:pos="9350"/>
            </w:tabs>
            <w:rPr>
              <w:noProof/>
            </w:rPr>
          </w:pPr>
          <w:hyperlink w:anchor="_Toc211333808" w:history="1">
            <w:r w:rsidRPr="005E1C6F">
              <w:rPr>
                <w:rStyle w:val="Hyperlink"/>
                <w:rFonts w:cs="Times New Roman"/>
                <w:noProof/>
              </w:rPr>
              <w:t>2.5. Triển khai TextField với Validation</w:t>
            </w:r>
            <w:r>
              <w:rPr>
                <w:noProof/>
                <w:webHidden/>
              </w:rPr>
              <w:tab/>
            </w:r>
            <w:r>
              <w:rPr>
                <w:noProof/>
                <w:webHidden/>
              </w:rPr>
              <w:fldChar w:fldCharType="begin"/>
            </w:r>
            <w:r>
              <w:rPr>
                <w:noProof/>
                <w:webHidden/>
              </w:rPr>
              <w:instrText xml:space="preserve"> PAGEREF _Toc211333808 \h </w:instrText>
            </w:r>
            <w:r>
              <w:rPr>
                <w:noProof/>
                <w:webHidden/>
              </w:rPr>
            </w:r>
            <w:r>
              <w:rPr>
                <w:noProof/>
                <w:webHidden/>
              </w:rPr>
              <w:fldChar w:fldCharType="separate"/>
            </w:r>
            <w:r>
              <w:rPr>
                <w:noProof/>
                <w:webHidden/>
              </w:rPr>
              <w:t>46</w:t>
            </w:r>
            <w:r>
              <w:rPr>
                <w:noProof/>
                <w:webHidden/>
              </w:rPr>
              <w:fldChar w:fldCharType="end"/>
            </w:r>
          </w:hyperlink>
        </w:p>
        <w:p w14:paraId="37A10C3F" w14:textId="7E85BA60" w:rsidR="00AC25ED" w:rsidRDefault="00AC25ED">
          <w:pPr>
            <w:pStyle w:val="TOC3"/>
            <w:tabs>
              <w:tab w:val="right" w:leader="dot" w:pos="9350"/>
            </w:tabs>
            <w:rPr>
              <w:noProof/>
            </w:rPr>
          </w:pPr>
          <w:hyperlink w:anchor="_Toc211333809" w:history="1">
            <w:r w:rsidRPr="005E1C6F">
              <w:rPr>
                <w:rStyle w:val="Hyperlink"/>
                <w:rFonts w:cs="Times New Roman"/>
                <w:noProof/>
              </w:rPr>
              <w:t>2.6. State Management Implementation</w:t>
            </w:r>
            <w:r>
              <w:rPr>
                <w:noProof/>
                <w:webHidden/>
              </w:rPr>
              <w:tab/>
            </w:r>
            <w:r>
              <w:rPr>
                <w:noProof/>
                <w:webHidden/>
              </w:rPr>
              <w:fldChar w:fldCharType="begin"/>
            </w:r>
            <w:r>
              <w:rPr>
                <w:noProof/>
                <w:webHidden/>
              </w:rPr>
              <w:instrText xml:space="preserve"> PAGEREF _Toc211333809 \h </w:instrText>
            </w:r>
            <w:r>
              <w:rPr>
                <w:noProof/>
                <w:webHidden/>
              </w:rPr>
            </w:r>
            <w:r>
              <w:rPr>
                <w:noProof/>
                <w:webHidden/>
              </w:rPr>
              <w:fldChar w:fldCharType="separate"/>
            </w:r>
            <w:r>
              <w:rPr>
                <w:noProof/>
                <w:webHidden/>
              </w:rPr>
              <w:t>49</w:t>
            </w:r>
            <w:r>
              <w:rPr>
                <w:noProof/>
                <w:webHidden/>
              </w:rPr>
              <w:fldChar w:fldCharType="end"/>
            </w:r>
          </w:hyperlink>
        </w:p>
        <w:p w14:paraId="385FA561" w14:textId="5CBAE9F0" w:rsidR="00AC25ED" w:rsidRDefault="00AC25ED">
          <w:pPr>
            <w:pStyle w:val="TOC3"/>
            <w:tabs>
              <w:tab w:val="right" w:leader="dot" w:pos="9350"/>
            </w:tabs>
            <w:rPr>
              <w:noProof/>
            </w:rPr>
          </w:pPr>
          <w:hyperlink w:anchor="_Toc211333810" w:history="1">
            <w:r w:rsidRPr="005E1C6F">
              <w:rPr>
                <w:rStyle w:val="Hyperlink"/>
                <w:rFonts w:cs="Times New Roman"/>
                <w:noProof/>
              </w:rPr>
              <w:t>2.7. Navigation Implementation</w:t>
            </w:r>
            <w:r>
              <w:rPr>
                <w:noProof/>
                <w:webHidden/>
              </w:rPr>
              <w:tab/>
            </w:r>
            <w:r>
              <w:rPr>
                <w:noProof/>
                <w:webHidden/>
              </w:rPr>
              <w:fldChar w:fldCharType="begin"/>
            </w:r>
            <w:r>
              <w:rPr>
                <w:noProof/>
                <w:webHidden/>
              </w:rPr>
              <w:instrText xml:space="preserve"> PAGEREF _Toc211333810 \h </w:instrText>
            </w:r>
            <w:r>
              <w:rPr>
                <w:noProof/>
                <w:webHidden/>
              </w:rPr>
            </w:r>
            <w:r>
              <w:rPr>
                <w:noProof/>
                <w:webHidden/>
              </w:rPr>
              <w:fldChar w:fldCharType="separate"/>
            </w:r>
            <w:r>
              <w:rPr>
                <w:noProof/>
                <w:webHidden/>
              </w:rPr>
              <w:t>56</w:t>
            </w:r>
            <w:r>
              <w:rPr>
                <w:noProof/>
                <w:webHidden/>
              </w:rPr>
              <w:fldChar w:fldCharType="end"/>
            </w:r>
          </w:hyperlink>
        </w:p>
        <w:p w14:paraId="48584192" w14:textId="61F4156A" w:rsidR="00AC25ED" w:rsidRDefault="00AC25ED">
          <w:pPr>
            <w:pStyle w:val="TOC2"/>
            <w:tabs>
              <w:tab w:val="right" w:leader="dot" w:pos="9350"/>
            </w:tabs>
            <w:rPr>
              <w:noProof/>
            </w:rPr>
          </w:pPr>
          <w:hyperlink w:anchor="_Toc211333811" w:history="1">
            <w:r w:rsidRPr="005E1C6F">
              <w:rPr>
                <w:rStyle w:val="Hyperlink"/>
                <w:rFonts w:cs="Times New Roman"/>
                <w:noProof/>
              </w:rPr>
              <w:t>3. Triển khai Part 2</w:t>
            </w:r>
            <w:r>
              <w:rPr>
                <w:noProof/>
                <w:webHidden/>
              </w:rPr>
              <w:tab/>
            </w:r>
            <w:r>
              <w:rPr>
                <w:noProof/>
                <w:webHidden/>
              </w:rPr>
              <w:fldChar w:fldCharType="begin"/>
            </w:r>
            <w:r>
              <w:rPr>
                <w:noProof/>
                <w:webHidden/>
              </w:rPr>
              <w:instrText xml:space="preserve"> PAGEREF _Toc211333811 \h </w:instrText>
            </w:r>
            <w:r>
              <w:rPr>
                <w:noProof/>
                <w:webHidden/>
              </w:rPr>
            </w:r>
            <w:r>
              <w:rPr>
                <w:noProof/>
                <w:webHidden/>
              </w:rPr>
              <w:fldChar w:fldCharType="separate"/>
            </w:r>
            <w:r>
              <w:rPr>
                <w:noProof/>
                <w:webHidden/>
              </w:rPr>
              <w:t>57</w:t>
            </w:r>
            <w:r>
              <w:rPr>
                <w:noProof/>
                <w:webHidden/>
              </w:rPr>
              <w:fldChar w:fldCharType="end"/>
            </w:r>
          </w:hyperlink>
        </w:p>
        <w:p w14:paraId="7CD854E1" w14:textId="03F8FE92" w:rsidR="00AC25ED" w:rsidRDefault="00AC25ED">
          <w:pPr>
            <w:pStyle w:val="TOC3"/>
            <w:tabs>
              <w:tab w:val="right" w:leader="dot" w:pos="9350"/>
            </w:tabs>
            <w:rPr>
              <w:noProof/>
            </w:rPr>
          </w:pPr>
          <w:hyperlink w:anchor="_Toc211333812" w:history="1">
            <w:r w:rsidRPr="005E1C6F">
              <w:rPr>
                <w:rStyle w:val="Hyperlink"/>
                <w:rFonts w:cs="Times New Roman"/>
                <w:noProof/>
              </w:rPr>
              <w:t>3.1. CustomSwitch Implementation</w:t>
            </w:r>
            <w:r>
              <w:rPr>
                <w:noProof/>
                <w:webHidden/>
              </w:rPr>
              <w:tab/>
            </w:r>
            <w:r>
              <w:rPr>
                <w:noProof/>
                <w:webHidden/>
              </w:rPr>
              <w:fldChar w:fldCharType="begin"/>
            </w:r>
            <w:r>
              <w:rPr>
                <w:noProof/>
                <w:webHidden/>
              </w:rPr>
              <w:instrText xml:space="preserve"> PAGEREF _Toc211333812 \h </w:instrText>
            </w:r>
            <w:r>
              <w:rPr>
                <w:noProof/>
                <w:webHidden/>
              </w:rPr>
            </w:r>
            <w:r>
              <w:rPr>
                <w:noProof/>
                <w:webHidden/>
              </w:rPr>
              <w:fldChar w:fldCharType="separate"/>
            </w:r>
            <w:r>
              <w:rPr>
                <w:noProof/>
                <w:webHidden/>
              </w:rPr>
              <w:t>57</w:t>
            </w:r>
            <w:r>
              <w:rPr>
                <w:noProof/>
                <w:webHidden/>
              </w:rPr>
              <w:fldChar w:fldCharType="end"/>
            </w:r>
          </w:hyperlink>
        </w:p>
        <w:p w14:paraId="123D2996" w14:textId="0D37C56C" w:rsidR="00AC25ED" w:rsidRDefault="00AC25ED">
          <w:pPr>
            <w:pStyle w:val="TOC3"/>
            <w:tabs>
              <w:tab w:val="right" w:leader="dot" w:pos="9350"/>
            </w:tabs>
            <w:rPr>
              <w:noProof/>
            </w:rPr>
          </w:pPr>
          <w:hyperlink w:anchor="_Toc211333813" w:history="1">
            <w:r w:rsidRPr="005E1C6F">
              <w:rPr>
                <w:rStyle w:val="Hyperlink"/>
                <w:rFonts w:cs="Times New Roman"/>
                <w:noProof/>
              </w:rPr>
              <w:t>3.2. CustomCheckbox Implementation</w:t>
            </w:r>
            <w:r>
              <w:rPr>
                <w:noProof/>
                <w:webHidden/>
              </w:rPr>
              <w:tab/>
            </w:r>
            <w:r>
              <w:rPr>
                <w:noProof/>
                <w:webHidden/>
              </w:rPr>
              <w:fldChar w:fldCharType="begin"/>
            </w:r>
            <w:r>
              <w:rPr>
                <w:noProof/>
                <w:webHidden/>
              </w:rPr>
              <w:instrText xml:space="preserve"> PAGEREF _Toc211333813 \h </w:instrText>
            </w:r>
            <w:r>
              <w:rPr>
                <w:noProof/>
                <w:webHidden/>
              </w:rPr>
            </w:r>
            <w:r>
              <w:rPr>
                <w:noProof/>
                <w:webHidden/>
              </w:rPr>
              <w:fldChar w:fldCharType="separate"/>
            </w:r>
            <w:r>
              <w:rPr>
                <w:noProof/>
                <w:webHidden/>
              </w:rPr>
              <w:t>59</w:t>
            </w:r>
            <w:r>
              <w:rPr>
                <w:noProof/>
                <w:webHidden/>
              </w:rPr>
              <w:fldChar w:fldCharType="end"/>
            </w:r>
          </w:hyperlink>
        </w:p>
        <w:p w14:paraId="4F711E0F" w14:textId="4575C0E8" w:rsidR="00AC25ED" w:rsidRDefault="00AC25ED">
          <w:pPr>
            <w:pStyle w:val="TOC3"/>
            <w:tabs>
              <w:tab w:val="right" w:leader="dot" w:pos="9350"/>
            </w:tabs>
            <w:rPr>
              <w:noProof/>
            </w:rPr>
          </w:pPr>
          <w:hyperlink w:anchor="_Toc211333814" w:history="1">
            <w:r w:rsidRPr="005E1C6F">
              <w:rPr>
                <w:rStyle w:val="Hyperlink"/>
                <w:rFonts w:cs="Times New Roman"/>
                <w:noProof/>
              </w:rPr>
              <w:t>3.3. CustomRadio Implementation</w:t>
            </w:r>
            <w:r>
              <w:rPr>
                <w:noProof/>
                <w:webHidden/>
              </w:rPr>
              <w:tab/>
            </w:r>
            <w:r>
              <w:rPr>
                <w:noProof/>
                <w:webHidden/>
              </w:rPr>
              <w:fldChar w:fldCharType="begin"/>
            </w:r>
            <w:r>
              <w:rPr>
                <w:noProof/>
                <w:webHidden/>
              </w:rPr>
              <w:instrText xml:space="preserve"> PAGEREF _Toc211333814 \h </w:instrText>
            </w:r>
            <w:r>
              <w:rPr>
                <w:noProof/>
                <w:webHidden/>
              </w:rPr>
            </w:r>
            <w:r>
              <w:rPr>
                <w:noProof/>
                <w:webHidden/>
              </w:rPr>
              <w:fldChar w:fldCharType="separate"/>
            </w:r>
            <w:r>
              <w:rPr>
                <w:noProof/>
                <w:webHidden/>
              </w:rPr>
              <w:t>61</w:t>
            </w:r>
            <w:r>
              <w:rPr>
                <w:noProof/>
                <w:webHidden/>
              </w:rPr>
              <w:fldChar w:fldCharType="end"/>
            </w:r>
          </w:hyperlink>
        </w:p>
        <w:p w14:paraId="419AF2A0" w14:textId="42AE47F0" w:rsidR="00AC25ED" w:rsidRDefault="00AC25ED">
          <w:pPr>
            <w:pStyle w:val="TOC3"/>
            <w:tabs>
              <w:tab w:val="right" w:leader="dot" w:pos="9350"/>
            </w:tabs>
            <w:rPr>
              <w:noProof/>
            </w:rPr>
          </w:pPr>
          <w:hyperlink w:anchor="_Toc211333815" w:history="1">
            <w:r w:rsidRPr="005E1C6F">
              <w:rPr>
                <w:rStyle w:val="Hyperlink"/>
                <w:rFonts w:cs="Times New Roman"/>
                <w:noProof/>
              </w:rPr>
              <w:t>3.4. CustomSlider Implementation</w:t>
            </w:r>
            <w:r>
              <w:rPr>
                <w:noProof/>
                <w:webHidden/>
              </w:rPr>
              <w:tab/>
            </w:r>
            <w:r>
              <w:rPr>
                <w:noProof/>
                <w:webHidden/>
              </w:rPr>
              <w:fldChar w:fldCharType="begin"/>
            </w:r>
            <w:r>
              <w:rPr>
                <w:noProof/>
                <w:webHidden/>
              </w:rPr>
              <w:instrText xml:space="preserve"> PAGEREF _Toc211333815 \h </w:instrText>
            </w:r>
            <w:r>
              <w:rPr>
                <w:noProof/>
                <w:webHidden/>
              </w:rPr>
            </w:r>
            <w:r>
              <w:rPr>
                <w:noProof/>
                <w:webHidden/>
              </w:rPr>
              <w:fldChar w:fldCharType="separate"/>
            </w:r>
            <w:r>
              <w:rPr>
                <w:noProof/>
                <w:webHidden/>
              </w:rPr>
              <w:t>63</w:t>
            </w:r>
            <w:r>
              <w:rPr>
                <w:noProof/>
                <w:webHidden/>
              </w:rPr>
              <w:fldChar w:fldCharType="end"/>
            </w:r>
          </w:hyperlink>
        </w:p>
        <w:p w14:paraId="705AC168" w14:textId="360E2CE0" w:rsidR="00AC25ED" w:rsidRDefault="00AC25ED">
          <w:pPr>
            <w:pStyle w:val="TOC3"/>
            <w:tabs>
              <w:tab w:val="right" w:leader="dot" w:pos="9350"/>
            </w:tabs>
            <w:rPr>
              <w:noProof/>
            </w:rPr>
          </w:pPr>
          <w:hyperlink w:anchor="_Toc211333816" w:history="1">
            <w:r w:rsidRPr="005E1C6F">
              <w:rPr>
                <w:rStyle w:val="Hyperlink"/>
                <w:rFonts w:cs="Times New Roman"/>
                <w:noProof/>
              </w:rPr>
              <w:t>3.5. CustomGestureDetector Implementation</w:t>
            </w:r>
            <w:r>
              <w:rPr>
                <w:noProof/>
                <w:webHidden/>
              </w:rPr>
              <w:tab/>
            </w:r>
            <w:r>
              <w:rPr>
                <w:noProof/>
                <w:webHidden/>
              </w:rPr>
              <w:fldChar w:fldCharType="begin"/>
            </w:r>
            <w:r>
              <w:rPr>
                <w:noProof/>
                <w:webHidden/>
              </w:rPr>
              <w:instrText xml:space="preserve"> PAGEREF _Toc211333816 \h </w:instrText>
            </w:r>
            <w:r>
              <w:rPr>
                <w:noProof/>
                <w:webHidden/>
              </w:rPr>
            </w:r>
            <w:r>
              <w:rPr>
                <w:noProof/>
                <w:webHidden/>
              </w:rPr>
              <w:fldChar w:fldCharType="separate"/>
            </w:r>
            <w:r>
              <w:rPr>
                <w:noProof/>
                <w:webHidden/>
              </w:rPr>
              <w:t>66</w:t>
            </w:r>
            <w:r>
              <w:rPr>
                <w:noProof/>
                <w:webHidden/>
              </w:rPr>
              <w:fldChar w:fldCharType="end"/>
            </w:r>
          </w:hyperlink>
        </w:p>
        <w:p w14:paraId="64BAB874" w14:textId="1928C966" w:rsidR="00AC25ED" w:rsidRDefault="00AC25ED">
          <w:pPr>
            <w:pStyle w:val="TOC3"/>
            <w:tabs>
              <w:tab w:val="right" w:leader="dot" w:pos="9350"/>
            </w:tabs>
            <w:rPr>
              <w:noProof/>
            </w:rPr>
          </w:pPr>
          <w:hyperlink w:anchor="_Toc211333817" w:history="1">
            <w:r w:rsidRPr="005E1C6F">
              <w:rPr>
                <w:rStyle w:val="Hyperlink"/>
                <w:rFonts w:cs="Times New Roman"/>
                <w:noProof/>
              </w:rPr>
              <w:t>3.6. CustomInkWell Implementation</w:t>
            </w:r>
            <w:r>
              <w:rPr>
                <w:noProof/>
                <w:webHidden/>
              </w:rPr>
              <w:tab/>
            </w:r>
            <w:r>
              <w:rPr>
                <w:noProof/>
                <w:webHidden/>
              </w:rPr>
              <w:fldChar w:fldCharType="begin"/>
            </w:r>
            <w:r>
              <w:rPr>
                <w:noProof/>
                <w:webHidden/>
              </w:rPr>
              <w:instrText xml:space="preserve"> PAGEREF _Toc211333817 \h </w:instrText>
            </w:r>
            <w:r>
              <w:rPr>
                <w:noProof/>
                <w:webHidden/>
              </w:rPr>
            </w:r>
            <w:r>
              <w:rPr>
                <w:noProof/>
                <w:webHidden/>
              </w:rPr>
              <w:fldChar w:fldCharType="separate"/>
            </w:r>
            <w:r>
              <w:rPr>
                <w:noProof/>
                <w:webHidden/>
              </w:rPr>
              <w:t>70</w:t>
            </w:r>
            <w:r>
              <w:rPr>
                <w:noProof/>
                <w:webHidden/>
              </w:rPr>
              <w:fldChar w:fldCharType="end"/>
            </w:r>
          </w:hyperlink>
        </w:p>
        <w:p w14:paraId="6A4315C7" w14:textId="7177808E" w:rsidR="00AC25ED" w:rsidRDefault="00AC25ED">
          <w:pPr>
            <w:pStyle w:val="TOC3"/>
            <w:tabs>
              <w:tab w:val="right" w:leader="dot" w:pos="9350"/>
            </w:tabs>
            <w:rPr>
              <w:noProof/>
            </w:rPr>
          </w:pPr>
          <w:hyperlink w:anchor="_Toc211333818" w:history="1">
            <w:r w:rsidRPr="005E1C6F">
              <w:rPr>
                <w:rStyle w:val="Hyperlink"/>
                <w:rFonts w:cs="Times New Roman"/>
                <w:noProof/>
              </w:rPr>
              <w:t>3.7. Part 2 Page Organization</w:t>
            </w:r>
            <w:r>
              <w:rPr>
                <w:noProof/>
                <w:webHidden/>
              </w:rPr>
              <w:tab/>
            </w:r>
            <w:r>
              <w:rPr>
                <w:noProof/>
                <w:webHidden/>
              </w:rPr>
              <w:fldChar w:fldCharType="begin"/>
            </w:r>
            <w:r>
              <w:rPr>
                <w:noProof/>
                <w:webHidden/>
              </w:rPr>
              <w:instrText xml:space="preserve"> PAGEREF _Toc211333818 \h </w:instrText>
            </w:r>
            <w:r>
              <w:rPr>
                <w:noProof/>
                <w:webHidden/>
              </w:rPr>
            </w:r>
            <w:r>
              <w:rPr>
                <w:noProof/>
                <w:webHidden/>
              </w:rPr>
              <w:fldChar w:fldCharType="separate"/>
            </w:r>
            <w:r>
              <w:rPr>
                <w:noProof/>
                <w:webHidden/>
              </w:rPr>
              <w:t>74</w:t>
            </w:r>
            <w:r>
              <w:rPr>
                <w:noProof/>
                <w:webHidden/>
              </w:rPr>
              <w:fldChar w:fldCharType="end"/>
            </w:r>
          </w:hyperlink>
        </w:p>
        <w:p w14:paraId="2AA752C1" w14:textId="5E0C1BA9" w:rsidR="00AC25ED" w:rsidRDefault="00AC25ED">
          <w:pPr>
            <w:pStyle w:val="TOC1"/>
            <w:tabs>
              <w:tab w:val="right" w:leader="dot" w:pos="9350"/>
            </w:tabs>
            <w:rPr>
              <w:noProof/>
            </w:rPr>
          </w:pPr>
          <w:hyperlink w:anchor="_Toc211333819" w:history="1">
            <w:r w:rsidRPr="005E1C6F">
              <w:rPr>
                <w:rStyle w:val="Hyperlink"/>
                <w:rFonts w:cs="Times New Roman"/>
                <w:noProof/>
              </w:rPr>
              <w:t>IV. KẾT QUẢ THỰC HIỆN</w:t>
            </w:r>
            <w:r>
              <w:rPr>
                <w:noProof/>
                <w:webHidden/>
              </w:rPr>
              <w:tab/>
            </w:r>
            <w:r>
              <w:rPr>
                <w:noProof/>
                <w:webHidden/>
              </w:rPr>
              <w:fldChar w:fldCharType="begin"/>
            </w:r>
            <w:r>
              <w:rPr>
                <w:noProof/>
                <w:webHidden/>
              </w:rPr>
              <w:instrText xml:space="preserve"> PAGEREF _Toc211333819 \h </w:instrText>
            </w:r>
            <w:r>
              <w:rPr>
                <w:noProof/>
                <w:webHidden/>
              </w:rPr>
            </w:r>
            <w:r>
              <w:rPr>
                <w:noProof/>
                <w:webHidden/>
              </w:rPr>
              <w:fldChar w:fldCharType="separate"/>
            </w:r>
            <w:r>
              <w:rPr>
                <w:noProof/>
                <w:webHidden/>
              </w:rPr>
              <w:t>85</w:t>
            </w:r>
            <w:r>
              <w:rPr>
                <w:noProof/>
                <w:webHidden/>
              </w:rPr>
              <w:fldChar w:fldCharType="end"/>
            </w:r>
          </w:hyperlink>
        </w:p>
        <w:p w14:paraId="701E7952" w14:textId="13AA0694" w:rsidR="00AC25ED" w:rsidRDefault="00AC25ED">
          <w:pPr>
            <w:pStyle w:val="TOC2"/>
            <w:tabs>
              <w:tab w:val="right" w:leader="dot" w:pos="9350"/>
            </w:tabs>
            <w:rPr>
              <w:noProof/>
            </w:rPr>
          </w:pPr>
          <w:hyperlink w:anchor="_Toc211333820" w:history="1">
            <w:r w:rsidRPr="005E1C6F">
              <w:rPr>
                <w:rStyle w:val="Hyperlink"/>
                <w:rFonts w:cs="Times New Roman"/>
                <w:noProof/>
              </w:rPr>
              <w:t>1. Part 1:</w:t>
            </w:r>
            <w:r>
              <w:rPr>
                <w:noProof/>
                <w:webHidden/>
              </w:rPr>
              <w:tab/>
            </w:r>
            <w:r>
              <w:rPr>
                <w:noProof/>
                <w:webHidden/>
              </w:rPr>
              <w:fldChar w:fldCharType="begin"/>
            </w:r>
            <w:r>
              <w:rPr>
                <w:noProof/>
                <w:webHidden/>
              </w:rPr>
              <w:instrText xml:space="preserve"> PAGEREF _Toc211333820 \h </w:instrText>
            </w:r>
            <w:r>
              <w:rPr>
                <w:noProof/>
                <w:webHidden/>
              </w:rPr>
            </w:r>
            <w:r>
              <w:rPr>
                <w:noProof/>
                <w:webHidden/>
              </w:rPr>
              <w:fldChar w:fldCharType="separate"/>
            </w:r>
            <w:r>
              <w:rPr>
                <w:noProof/>
                <w:webHidden/>
              </w:rPr>
              <w:t>85</w:t>
            </w:r>
            <w:r>
              <w:rPr>
                <w:noProof/>
                <w:webHidden/>
              </w:rPr>
              <w:fldChar w:fldCharType="end"/>
            </w:r>
          </w:hyperlink>
        </w:p>
        <w:p w14:paraId="5C213C5E" w14:textId="15622BB5" w:rsidR="00AC25ED" w:rsidRDefault="00AC25ED">
          <w:pPr>
            <w:pStyle w:val="TOC3"/>
            <w:tabs>
              <w:tab w:val="right" w:leader="dot" w:pos="9350"/>
            </w:tabs>
            <w:rPr>
              <w:noProof/>
            </w:rPr>
          </w:pPr>
          <w:hyperlink w:anchor="_Toc211333821" w:history="1">
            <w:r w:rsidRPr="005E1C6F">
              <w:rPr>
                <w:rStyle w:val="Hyperlink"/>
                <w:rFonts w:cs="Times New Roman"/>
                <w:noProof/>
              </w:rPr>
              <w:t>1.1. Chức năng đã triển khai</w:t>
            </w:r>
            <w:r>
              <w:rPr>
                <w:noProof/>
                <w:webHidden/>
              </w:rPr>
              <w:tab/>
            </w:r>
            <w:r>
              <w:rPr>
                <w:noProof/>
                <w:webHidden/>
              </w:rPr>
              <w:fldChar w:fldCharType="begin"/>
            </w:r>
            <w:r>
              <w:rPr>
                <w:noProof/>
                <w:webHidden/>
              </w:rPr>
              <w:instrText xml:space="preserve"> PAGEREF _Toc211333821 \h </w:instrText>
            </w:r>
            <w:r>
              <w:rPr>
                <w:noProof/>
                <w:webHidden/>
              </w:rPr>
            </w:r>
            <w:r>
              <w:rPr>
                <w:noProof/>
                <w:webHidden/>
              </w:rPr>
              <w:fldChar w:fldCharType="separate"/>
            </w:r>
            <w:r>
              <w:rPr>
                <w:noProof/>
                <w:webHidden/>
              </w:rPr>
              <w:t>85</w:t>
            </w:r>
            <w:r>
              <w:rPr>
                <w:noProof/>
                <w:webHidden/>
              </w:rPr>
              <w:fldChar w:fldCharType="end"/>
            </w:r>
          </w:hyperlink>
        </w:p>
        <w:p w14:paraId="0215CC7A" w14:textId="3B364D28" w:rsidR="00AC25ED" w:rsidRDefault="00AC25ED">
          <w:pPr>
            <w:pStyle w:val="TOC3"/>
            <w:tabs>
              <w:tab w:val="right" w:leader="dot" w:pos="9350"/>
            </w:tabs>
            <w:rPr>
              <w:noProof/>
            </w:rPr>
          </w:pPr>
          <w:hyperlink w:anchor="_Toc211333822" w:history="1">
            <w:r w:rsidRPr="005E1C6F">
              <w:rPr>
                <w:rStyle w:val="Hyperlink"/>
                <w:rFonts w:cs="Times New Roman"/>
                <w:noProof/>
              </w:rPr>
              <w:t>1.2. Luồng quản lý State</w:t>
            </w:r>
            <w:r>
              <w:rPr>
                <w:noProof/>
                <w:webHidden/>
              </w:rPr>
              <w:tab/>
            </w:r>
            <w:r>
              <w:rPr>
                <w:noProof/>
                <w:webHidden/>
              </w:rPr>
              <w:fldChar w:fldCharType="begin"/>
            </w:r>
            <w:r>
              <w:rPr>
                <w:noProof/>
                <w:webHidden/>
              </w:rPr>
              <w:instrText xml:space="preserve"> PAGEREF _Toc211333822 \h </w:instrText>
            </w:r>
            <w:r>
              <w:rPr>
                <w:noProof/>
                <w:webHidden/>
              </w:rPr>
            </w:r>
            <w:r>
              <w:rPr>
                <w:noProof/>
                <w:webHidden/>
              </w:rPr>
              <w:fldChar w:fldCharType="separate"/>
            </w:r>
            <w:r>
              <w:rPr>
                <w:noProof/>
                <w:webHidden/>
              </w:rPr>
              <w:t>98</w:t>
            </w:r>
            <w:r>
              <w:rPr>
                <w:noProof/>
                <w:webHidden/>
              </w:rPr>
              <w:fldChar w:fldCharType="end"/>
            </w:r>
          </w:hyperlink>
        </w:p>
        <w:p w14:paraId="19520E22" w14:textId="44C3F814" w:rsidR="00AC25ED" w:rsidRDefault="00AC25ED">
          <w:pPr>
            <w:pStyle w:val="TOC3"/>
            <w:tabs>
              <w:tab w:val="right" w:leader="dot" w:pos="9350"/>
            </w:tabs>
            <w:rPr>
              <w:noProof/>
            </w:rPr>
          </w:pPr>
          <w:hyperlink w:anchor="_Toc211333823" w:history="1">
            <w:r w:rsidRPr="005E1C6F">
              <w:rPr>
                <w:rStyle w:val="Hyperlink"/>
                <w:rFonts w:cs="Times New Roman"/>
                <w:noProof/>
              </w:rPr>
              <w:t>1.3. Tái sử dụng Component</w:t>
            </w:r>
            <w:r>
              <w:rPr>
                <w:noProof/>
                <w:webHidden/>
              </w:rPr>
              <w:tab/>
            </w:r>
            <w:r>
              <w:rPr>
                <w:noProof/>
                <w:webHidden/>
              </w:rPr>
              <w:fldChar w:fldCharType="begin"/>
            </w:r>
            <w:r>
              <w:rPr>
                <w:noProof/>
                <w:webHidden/>
              </w:rPr>
              <w:instrText xml:space="preserve"> PAGEREF _Toc211333823 \h </w:instrText>
            </w:r>
            <w:r>
              <w:rPr>
                <w:noProof/>
                <w:webHidden/>
              </w:rPr>
            </w:r>
            <w:r>
              <w:rPr>
                <w:noProof/>
                <w:webHidden/>
              </w:rPr>
              <w:fldChar w:fldCharType="separate"/>
            </w:r>
            <w:r>
              <w:rPr>
                <w:noProof/>
                <w:webHidden/>
              </w:rPr>
              <w:t>98</w:t>
            </w:r>
            <w:r>
              <w:rPr>
                <w:noProof/>
                <w:webHidden/>
              </w:rPr>
              <w:fldChar w:fldCharType="end"/>
            </w:r>
          </w:hyperlink>
        </w:p>
        <w:p w14:paraId="7BF4EF77" w14:textId="005A0F54" w:rsidR="00AC25ED" w:rsidRDefault="00AC25ED">
          <w:pPr>
            <w:pStyle w:val="TOC3"/>
            <w:tabs>
              <w:tab w:val="right" w:leader="dot" w:pos="9350"/>
            </w:tabs>
            <w:rPr>
              <w:noProof/>
            </w:rPr>
          </w:pPr>
          <w:hyperlink w:anchor="_Toc211333824" w:history="1">
            <w:r w:rsidRPr="005E1C6F">
              <w:rPr>
                <w:rStyle w:val="Hyperlink"/>
                <w:rFonts w:cs="Times New Roman"/>
                <w:noProof/>
              </w:rPr>
              <w:t>1.4. Đặc điểm về hiệu năng</w:t>
            </w:r>
            <w:r>
              <w:rPr>
                <w:noProof/>
                <w:webHidden/>
              </w:rPr>
              <w:tab/>
            </w:r>
            <w:r>
              <w:rPr>
                <w:noProof/>
                <w:webHidden/>
              </w:rPr>
              <w:fldChar w:fldCharType="begin"/>
            </w:r>
            <w:r>
              <w:rPr>
                <w:noProof/>
                <w:webHidden/>
              </w:rPr>
              <w:instrText xml:space="preserve"> PAGEREF _Toc211333824 \h </w:instrText>
            </w:r>
            <w:r>
              <w:rPr>
                <w:noProof/>
                <w:webHidden/>
              </w:rPr>
            </w:r>
            <w:r>
              <w:rPr>
                <w:noProof/>
                <w:webHidden/>
              </w:rPr>
              <w:fldChar w:fldCharType="separate"/>
            </w:r>
            <w:r>
              <w:rPr>
                <w:noProof/>
                <w:webHidden/>
              </w:rPr>
              <w:t>99</w:t>
            </w:r>
            <w:r>
              <w:rPr>
                <w:noProof/>
                <w:webHidden/>
              </w:rPr>
              <w:fldChar w:fldCharType="end"/>
            </w:r>
          </w:hyperlink>
        </w:p>
        <w:p w14:paraId="7E939326" w14:textId="25B9D3B6" w:rsidR="00AC25ED" w:rsidRDefault="00AC25ED">
          <w:pPr>
            <w:pStyle w:val="TOC3"/>
            <w:tabs>
              <w:tab w:val="right" w:leader="dot" w:pos="9350"/>
            </w:tabs>
            <w:rPr>
              <w:noProof/>
            </w:rPr>
          </w:pPr>
          <w:hyperlink w:anchor="_Toc211333825" w:history="1">
            <w:r w:rsidRPr="005E1C6F">
              <w:rPr>
                <w:rStyle w:val="Hyperlink"/>
                <w:rFonts w:cs="Times New Roman"/>
                <w:noProof/>
              </w:rPr>
              <w:t>1.5. Tính năng trải nghiệm người dùng</w:t>
            </w:r>
            <w:r>
              <w:rPr>
                <w:noProof/>
                <w:webHidden/>
              </w:rPr>
              <w:tab/>
            </w:r>
            <w:r>
              <w:rPr>
                <w:noProof/>
                <w:webHidden/>
              </w:rPr>
              <w:fldChar w:fldCharType="begin"/>
            </w:r>
            <w:r>
              <w:rPr>
                <w:noProof/>
                <w:webHidden/>
              </w:rPr>
              <w:instrText xml:space="preserve"> PAGEREF _Toc211333825 \h </w:instrText>
            </w:r>
            <w:r>
              <w:rPr>
                <w:noProof/>
                <w:webHidden/>
              </w:rPr>
            </w:r>
            <w:r>
              <w:rPr>
                <w:noProof/>
                <w:webHidden/>
              </w:rPr>
              <w:fldChar w:fldCharType="separate"/>
            </w:r>
            <w:r>
              <w:rPr>
                <w:noProof/>
                <w:webHidden/>
              </w:rPr>
              <w:t>99</w:t>
            </w:r>
            <w:r>
              <w:rPr>
                <w:noProof/>
                <w:webHidden/>
              </w:rPr>
              <w:fldChar w:fldCharType="end"/>
            </w:r>
          </w:hyperlink>
        </w:p>
        <w:p w14:paraId="7E8120CC" w14:textId="287F1093" w:rsidR="00AC25ED" w:rsidRDefault="00AC25ED">
          <w:pPr>
            <w:pStyle w:val="TOC2"/>
            <w:tabs>
              <w:tab w:val="right" w:leader="dot" w:pos="9350"/>
            </w:tabs>
            <w:rPr>
              <w:noProof/>
            </w:rPr>
          </w:pPr>
          <w:hyperlink w:anchor="_Toc211333826" w:history="1">
            <w:r w:rsidRPr="005E1C6F">
              <w:rPr>
                <w:rStyle w:val="Hyperlink"/>
                <w:rFonts w:cs="Times New Roman"/>
                <w:noProof/>
              </w:rPr>
              <w:t>2. Part 2 - Chức năng đã triển khai</w:t>
            </w:r>
            <w:r>
              <w:rPr>
                <w:noProof/>
                <w:webHidden/>
              </w:rPr>
              <w:tab/>
            </w:r>
            <w:r>
              <w:rPr>
                <w:noProof/>
                <w:webHidden/>
              </w:rPr>
              <w:fldChar w:fldCharType="begin"/>
            </w:r>
            <w:r>
              <w:rPr>
                <w:noProof/>
                <w:webHidden/>
              </w:rPr>
              <w:instrText xml:space="preserve"> PAGEREF _Toc211333826 \h </w:instrText>
            </w:r>
            <w:r>
              <w:rPr>
                <w:noProof/>
                <w:webHidden/>
              </w:rPr>
            </w:r>
            <w:r>
              <w:rPr>
                <w:noProof/>
                <w:webHidden/>
              </w:rPr>
              <w:fldChar w:fldCharType="separate"/>
            </w:r>
            <w:r>
              <w:rPr>
                <w:noProof/>
                <w:webHidden/>
              </w:rPr>
              <w:t>99</w:t>
            </w:r>
            <w:r>
              <w:rPr>
                <w:noProof/>
                <w:webHidden/>
              </w:rPr>
              <w:fldChar w:fldCharType="end"/>
            </w:r>
          </w:hyperlink>
        </w:p>
        <w:p w14:paraId="3AD42606" w14:textId="2E11D0D4" w:rsidR="00AC25ED" w:rsidRDefault="00AC25ED">
          <w:pPr>
            <w:pStyle w:val="TOC3"/>
            <w:tabs>
              <w:tab w:val="right" w:leader="dot" w:pos="9350"/>
            </w:tabs>
            <w:rPr>
              <w:noProof/>
            </w:rPr>
          </w:pPr>
          <w:hyperlink w:anchor="_Toc211333827" w:history="1">
            <w:r w:rsidRPr="005E1C6F">
              <w:rPr>
                <w:rStyle w:val="Hyperlink"/>
                <w:rFonts w:cs="Times New Roman"/>
                <w:noProof/>
              </w:rPr>
              <w:t>2.1. Điều khiển lựa chọn</w:t>
            </w:r>
            <w:r>
              <w:rPr>
                <w:noProof/>
                <w:webHidden/>
              </w:rPr>
              <w:tab/>
            </w:r>
            <w:r>
              <w:rPr>
                <w:noProof/>
                <w:webHidden/>
              </w:rPr>
              <w:fldChar w:fldCharType="begin"/>
            </w:r>
            <w:r>
              <w:rPr>
                <w:noProof/>
                <w:webHidden/>
              </w:rPr>
              <w:instrText xml:space="preserve"> PAGEREF _Toc211333827 \h </w:instrText>
            </w:r>
            <w:r>
              <w:rPr>
                <w:noProof/>
                <w:webHidden/>
              </w:rPr>
            </w:r>
            <w:r>
              <w:rPr>
                <w:noProof/>
                <w:webHidden/>
              </w:rPr>
              <w:fldChar w:fldCharType="separate"/>
            </w:r>
            <w:r>
              <w:rPr>
                <w:noProof/>
                <w:webHidden/>
              </w:rPr>
              <w:t>99</w:t>
            </w:r>
            <w:r>
              <w:rPr>
                <w:noProof/>
                <w:webHidden/>
              </w:rPr>
              <w:fldChar w:fldCharType="end"/>
            </w:r>
          </w:hyperlink>
        </w:p>
        <w:p w14:paraId="77C38E04" w14:textId="1883A5DA" w:rsidR="00AC25ED" w:rsidRDefault="00AC25ED">
          <w:pPr>
            <w:pStyle w:val="TOC3"/>
            <w:tabs>
              <w:tab w:val="right" w:leader="dot" w:pos="9350"/>
            </w:tabs>
            <w:rPr>
              <w:noProof/>
            </w:rPr>
          </w:pPr>
          <w:hyperlink w:anchor="_Toc211333828" w:history="1">
            <w:r w:rsidRPr="005E1C6F">
              <w:rPr>
                <w:rStyle w:val="Hyperlink"/>
                <w:rFonts w:cs="Times New Roman"/>
                <w:noProof/>
              </w:rPr>
              <w:t>2.2. Nhận diện cử chỉ</w:t>
            </w:r>
            <w:r>
              <w:rPr>
                <w:noProof/>
                <w:webHidden/>
              </w:rPr>
              <w:tab/>
            </w:r>
            <w:r>
              <w:rPr>
                <w:noProof/>
                <w:webHidden/>
              </w:rPr>
              <w:fldChar w:fldCharType="begin"/>
            </w:r>
            <w:r>
              <w:rPr>
                <w:noProof/>
                <w:webHidden/>
              </w:rPr>
              <w:instrText xml:space="preserve"> PAGEREF _Toc211333828 \h </w:instrText>
            </w:r>
            <w:r>
              <w:rPr>
                <w:noProof/>
                <w:webHidden/>
              </w:rPr>
            </w:r>
            <w:r>
              <w:rPr>
                <w:noProof/>
                <w:webHidden/>
              </w:rPr>
              <w:fldChar w:fldCharType="separate"/>
            </w:r>
            <w:r>
              <w:rPr>
                <w:noProof/>
                <w:webHidden/>
              </w:rPr>
              <w:t>101</w:t>
            </w:r>
            <w:r>
              <w:rPr>
                <w:noProof/>
                <w:webHidden/>
              </w:rPr>
              <w:fldChar w:fldCharType="end"/>
            </w:r>
          </w:hyperlink>
        </w:p>
        <w:p w14:paraId="242C277E" w14:textId="420E07CB" w:rsidR="00AC25ED" w:rsidRDefault="00AC25ED">
          <w:pPr>
            <w:pStyle w:val="TOC3"/>
            <w:tabs>
              <w:tab w:val="right" w:leader="dot" w:pos="9350"/>
            </w:tabs>
            <w:rPr>
              <w:noProof/>
            </w:rPr>
          </w:pPr>
          <w:hyperlink w:anchor="_Toc211333829" w:history="1">
            <w:r w:rsidRPr="005E1C6F">
              <w:rPr>
                <w:rStyle w:val="Hyperlink"/>
                <w:rFonts w:cs="Times New Roman"/>
                <w:noProof/>
              </w:rPr>
              <w:t>2.3. Tổ chức Card</w:t>
            </w:r>
            <w:r>
              <w:rPr>
                <w:noProof/>
                <w:webHidden/>
              </w:rPr>
              <w:tab/>
            </w:r>
            <w:r>
              <w:rPr>
                <w:noProof/>
                <w:webHidden/>
              </w:rPr>
              <w:fldChar w:fldCharType="begin"/>
            </w:r>
            <w:r>
              <w:rPr>
                <w:noProof/>
                <w:webHidden/>
              </w:rPr>
              <w:instrText xml:space="preserve"> PAGEREF _Toc211333829 \h </w:instrText>
            </w:r>
            <w:r>
              <w:rPr>
                <w:noProof/>
                <w:webHidden/>
              </w:rPr>
            </w:r>
            <w:r>
              <w:rPr>
                <w:noProof/>
                <w:webHidden/>
              </w:rPr>
              <w:fldChar w:fldCharType="separate"/>
            </w:r>
            <w:r>
              <w:rPr>
                <w:noProof/>
                <w:webHidden/>
              </w:rPr>
              <w:t>103</w:t>
            </w:r>
            <w:r>
              <w:rPr>
                <w:noProof/>
                <w:webHidden/>
              </w:rPr>
              <w:fldChar w:fldCharType="end"/>
            </w:r>
          </w:hyperlink>
        </w:p>
        <w:p w14:paraId="4CF3BFF3" w14:textId="58674F3B" w:rsidR="00AC25ED" w:rsidRDefault="00AC25ED">
          <w:pPr>
            <w:pStyle w:val="TOC3"/>
            <w:tabs>
              <w:tab w:val="right" w:leader="dot" w:pos="9350"/>
            </w:tabs>
            <w:rPr>
              <w:noProof/>
            </w:rPr>
          </w:pPr>
          <w:hyperlink w:anchor="_Toc211333830" w:history="1">
            <w:r w:rsidRPr="005E1C6F">
              <w:rPr>
                <w:rStyle w:val="Hyperlink"/>
                <w:rFonts w:cs="Times New Roman"/>
                <w:noProof/>
              </w:rPr>
              <w:t>2.4. Luồng quản lý State</w:t>
            </w:r>
            <w:r>
              <w:rPr>
                <w:noProof/>
                <w:webHidden/>
              </w:rPr>
              <w:tab/>
            </w:r>
            <w:r>
              <w:rPr>
                <w:noProof/>
                <w:webHidden/>
              </w:rPr>
              <w:fldChar w:fldCharType="begin"/>
            </w:r>
            <w:r>
              <w:rPr>
                <w:noProof/>
                <w:webHidden/>
              </w:rPr>
              <w:instrText xml:space="preserve"> PAGEREF _Toc211333830 \h </w:instrText>
            </w:r>
            <w:r>
              <w:rPr>
                <w:noProof/>
                <w:webHidden/>
              </w:rPr>
            </w:r>
            <w:r>
              <w:rPr>
                <w:noProof/>
                <w:webHidden/>
              </w:rPr>
              <w:fldChar w:fldCharType="separate"/>
            </w:r>
            <w:r>
              <w:rPr>
                <w:noProof/>
                <w:webHidden/>
              </w:rPr>
              <w:t>104</w:t>
            </w:r>
            <w:r>
              <w:rPr>
                <w:noProof/>
                <w:webHidden/>
              </w:rPr>
              <w:fldChar w:fldCharType="end"/>
            </w:r>
          </w:hyperlink>
        </w:p>
        <w:p w14:paraId="3E17A971" w14:textId="4B18D2CE" w:rsidR="00AC25ED" w:rsidRDefault="00AC25ED">
          <w:pPr>
            <w:pStyle w:val="TOC3"/>
            <w:tabs>
              <w:tab w:val="right" w:leader="dot" w:pos="9350"/>
            </w:tabs>
            <w:rPr>
              <w:noProof/>
            </w:rPr>
          </w:pPr>
          <w:hyperlink w:anchor="_Toc211333831" w:history="1">
            <w:r w:rsidRPr="005E1C6F">
              <w:rPr>
                <w:rStyle w:val="Hyperlink"/>
                <w:rFonts w:cs="Times New Roman"/>
                <w:noProof/>
              </w:rPr>
              <w:t>2.5. Tái sử dụng Component</w:t>
            </w:r>
            <w:r>
              <w:rPr>
                <w:noProof/>
                <w:webHidden/>
              </w:rPr>
              <w:tab/>
            </w:r>
            <w:r>
              <w:rPr>
                <w:noProof/>
                <w:webHidden/>
              </w:rPr>
              <w:fldChar w:fldCharType="begin"/>
            </w:r>
            <w:r>
              <w:rPr>
                <w:noProof/>
                <w:webHidden/>
              </w:rPr>
              <w:instrText xml:space="preserve"> PAGEREF _Toc211333831 \h </w:instrText>
            </w:r>
            <w:r>
              <w:rPr>
                <w:noProof/>
                <w:webHidden/>
              </w:rPr>
            </w:r>
            <w:r>
              <w:rPr>
                <w:noProof/>
                <w:webHidden/>
              </w:rPr>
              <w:fldChar w:fldCharType="separate"/>
            </w:r>
            <w:r>
              <w:rPr>
                <w:noProof/>
                <w:webHidden/>
              </w:rPr>
              <w:t>105</w:t>
            </w:r>
            <w:r>
              <w:rPr>
                <w:noProof/>
                <w:webHidden/>
              </w:rPr>
              <w:fldChar w:fldCharType="end"/>
            </w:r>
          </w:hyperlink>
        </w:p>
        <w:p w14:paraId="2CCC1790" w14:textId="717A5A83" w:rsidR="00AC25ED" w:rsidRDefault="00AC25ED">
          <w:pPr>
            <w:pStyle w:val="TOC1"/>
            <w:tabs>
              <w:tab w:val="right" w:leader="dot" w:pos="9350"/>
            </w:tabs>
            <w:rPr>
              <w:noProof/>
            </w:rPr>
          </w:pPr>
          <w:hyperlink w:anchor="_Toc211333832" w:history="1">
            <w:r w:rsidRPr="005E1C6F">
              <w:rPr>
                <w:rStyle w:val="Hyperlink"/>
                <w:rFonts w:cs="Times New Roman"/>
                <w:noProof/>
              </w:rPr>
              <w:t>V. ĐÁNH GIÁ VÀ KẾT LUẬN</w:t>
            </w:r>
            <w:r>
              <w:rPr>
                <w:noProof/>
                <w:webHidden/>
              </w:rPr>
              <w:tab/>
            </w:r>
            <w:r>
              <w:rPr>
                <w:noProof/>
                <w:webHidden/>
              </w:rPr>
              <w:fldChar w:fldCharType="begin"/>
            </w:r>
            <w:r>
              <w:rPr>
                <w:noProof/>
                <w:webHidden/>
              </w:rPr>
              <w:instrText xml:space="preserve"> PAGEREF _Toc211333832 \h </w:instrText>
            </w:r>
            <w:r>
              <w:rPr>
                <w:noProof/>
                <w:webHidden/>
              </w:rPr>
            </w:r>
            <w:r>
              <w:rPr>
                <w:noProof/>
                <w:webHidden/>
              </w:rPr>
              <w:fldChar w:fldCharType="separate"/>
            </w:r>
            <w:r>
              <w:rPr>
                <w:noProof/>
                <w:webHidden/>
              </w:rPr>
              <w:t>106</w:t>
            </w:r>
            <w:r>
              <w:rPr>
                <w:noProof/>
                <w:webHidden/>
              </w:rPr>
              <w:fldChar w:fldCharType="end"/>
            </w:r>
          </w:hyperlink>
        </w:p>
        <w:p w14:paraId="2CB0BC0A" w14:textId="61D02018" w:rsidR="00AC25ED" w:rsidRDefault="00AC25ED">
          <w:pPr>
            <w:pStyle w:val="TOC2"/>
            <w:tabs>
              <w:tab w:val="right" w:leader="dot" w:pos="9350"/>
            </w:tabs>
            <w:rPr>
              <w:noProof/>
            </w:rPr>
          </w:pPr>
          <w:hyperlink w:anchor="_Toc211333833" w:history="1">
            <w:r w:rsidRPr="005E1C6F">
              <w:rPr>
                <w:rStyle w:val="Hyperlink"/>
                <w:rFonts w:cs="Times New Roman"/>
                <w:noProof/>
              </w:rPr>
              <w:t>1. Đánh giá kết quả</w:t>
            </w:r>
            <w:r>
              <w:rPr>
                <w:noProof/>
                <w:webHidden/>
              </w:rPr>
              <w:tab/>
            </w:r>
            <w:r>
              <w:rPr>
                <w:noProof/>
                <w:webHidden/>
              </w:rPr>
              <w:fldChar w:fldCharType="begin"/>
            </w:r>
            <w:r>
              <w:rPr>
                <w:noProof/>
                <w:webHidden/>
              </w:rPr>
              <w:instrText xml:space="preserve"> PAGEREF _Toc211333833 \h </w:instrText>
            </w:r>
            <w:r>
              <w:rPr>
                <w:noProof/>
                <w:webHidden/>
              </w:rPr>
            </w:r>
            <w:r>
              <w:rPr>
                <w:noProof/>
                <w:webHidden/>
              </w:rPr>
              <w:fldChar w:fldCharType="separate"/>
            </w:r>
            <w:r>
              <w:rPr>
                <w:noProof/>
                <w:webHidden/>
              </w:rPr>
              <w:t>106</w:t>
            </w:r>
            <w:r>
              <w:rPr>
                <w:noProof/>
                <w:webHidden/>
              </w:rPr>
              <w:fldChar w:fldCharType="end"/>
            </w:r>
          </w:hyperlink>
        </w:p>
        <w:p w14:paraId="132AA57A" w14:textId="380D6739" w:rsidR="00AC25ED" w:rsidRDefault="00AC25ED">
          <w:pPr>
            <w:pStyle w:val="TOC3"/>
            <w:tabs>
              <w:tab w:val="right" w:leader="dot" w:pos="9350"/>
            </w:tabs>
            <w:rPr>
              <w:noProof/>
            </w:rPr>
          </w:pPr>
          <w:hyperlink w:anchor="_Toc211333834" w:history="1">
            <w:r w:rsidRPr="005E1C6F">
              <w:rPr>
                <w:rStyle w:val="Hyperlink"/>
                <w:rFonts w:cs="Times New Roman"/>
                <w:noProof/>
              </w:rPr>
              <w:t>Ưu điểm</w:t>
            </w:r>
            <w:r>
              <w:rPr>
                <w:noProof/>
                <w:webHidden/>
              </w:rPr>
              <w:tab/>
            </w:r>
            <w:r>
              <w:rPr>
                <w:noProof/>
                <w:webHidden/>
              </w:rPr>
              <w:fldChar w:fldCharType="begin"/>
            </w:r>
            <w:r>
              <w:rPr>
                <w:noProof/>
                <w:webHidden/>
              </w:rPr>
              <w:instrText xml:space="preserve"> PAGEREF _Toc211333834 \h </w:instrText>
            </w:r>
            <w:r>
              <w:rPr>
                <w:noProof/>
                <w:webHidden/>
              </w:rPr>
            </w:r>
            <w:r>
              <w:rPr>
                <w:noProof/>
                <w:webHidden/>
              </w:rPr>
              <w:fldChar w:fldCharType="separate"/>
            </w:r>
            <w:r>
              <w:rPr>
                <w:noProof/>
                <w:webHidden/>
              </w:rPr>
              <w:t>106</w:t>
            </w:r>
            <w:r>
              <w:rPr>
                <w:noProof/>
                <w:webHidden/>
              </w:rPr>
              <w:fldChar w:fldCharType="end"/>
            </w:r>
          </w:hyperlink>
        </w:p>
        <w:p w14:paraId="661AE4A0" w14:textId="5BF1A654" w:rsidR="00AC25ED" w:rsidRDefault="00AC25ED">
          <w:pPr>
            <w:pStyle w:val="TOC3"/>
            <w:tabs>
              <w:tab w:val="right" w:leader="dot" w:pos="9350"/>
            </w:tabs>
            <w:rPr>
              <w:noProof/>
            </w:rPr>
          </w:pPr>
          <w:hyperlink w:anchor="_Toc211333835" w:history="1">
            <w:r w:rsidRPr="005E1C6F">
              <w:rPr>
                <w:rStyle w:val="Hyperlink"/>
                <w:rFonts w:cs="Times New Roman"/>
                <w:noProof/>
              </w:rPr>
              <w:t>Hạn chế</w:t>
            </w:r>
            <w:r>
              <w:rPr>
                <w:noProof/>
                <w:webHidden/>
              </w:rPr>
              <w:tab/>
            </w:r>
            <w:r>
              <w:rPr>
                <w:noProof/>
                <w:webHidden/>
              </w:rPr>
              <w:fldChar w:fldCharType="begin"/>
            </w:r>
            <w:r>
              <w:rPr>
                <w:noProof/>
                <w:webHidden/>
              </w:rPr>
              <w:instrText xml:space="preserve"> PAGEREF _Toc211333835 \h </w:instrText>
            </w:r>
            <w:r>
              <w:rPr>
                <w:noProof/>
                <w:webHidden/>
              </w:rPr>
            </w:r>
            <w:r>
              <w:rPr>
                <w:noProof/>
                <w:webHidden/>
              </w:rPr>
              <w:fldChar w:fldCharType="separate"/>
            </w:r>
            <w:r>
              <w:rPr>
                <w:noProof/>
                <w:webHidden/>
              </w:rPr>
              <w:t>108</w:t>
            </w:r>
            <w:r>
              <w:rPr>
                <w:noProof/>
                <w:webHidden/>
              </w:rPr>
              <w:fldChar w:fldCharType="end"/>
            </w:r>
          </w:hyperlink>
        </w:p>
        <w:p w14:paraId="30C1CDE1" w14:textId="2D836C3F" w:rsidR="00AC25ED" w:rsidRDefault="00AC25ED">
          <w:pPr>
            <w:pStyle w:val="TOC2"/>
            <w:tabs>
              <w:tab w:val="right" w:leader="dot" w:pos="9350"/>
            </w:tabs>
            <w:rPr>
              <w:noProof/>
            </w:rPr>
          </w:pPr>
          <w:hyperlink w:anchor="_Toc211333836" w:history="1">
            <w:r w:rsidRPr="005E1C6F">
              <w:rPr>
                <w:rStyle w:val="Hyperlink"/>
                <w:rFonts w:cs="Times New Roman"/>
                <w:noProof/>
              </w:rPr>
              <w:t>2. Bài học kinh nghiệm</w:t>
            </w:r>
            <w:r>
              <w:rPr>
                <w:noProof/>
                <w:webHidden/>
              </w:rPr>
              <w:tab/>
            </w:r>
            <w:r>
              <w:rPr>
                <w:noProof/>
                <w:webHidden/>
              </w:rPr>
              <w:fldChar w:fldCharType="begin"/>
            </w:r>
            <w:r>
              <w:rPr>
                <w:noProof/>
                <w:webHidden/>
              </w:rPr>
              <w:instrText xml:space="preserve"> PAGEREF _Toc211333836 \h </w:instrText>
            </w:r>
            <w:r>
              <w:rPr>
                <w:noProof/>
                <w:webHidden/>
              </w:rPr>
            </w:r>
            <w:r>
              <w:rPr>
                <w:noProof/>
                <w:webHidden/>
              </w:rPr>
              <w:fldChar w:fldCharType="separate"/>
            </w:r>
            <w:r>
              <w:rPr>
                <w:noProof/>
                <w:webHidden/>
              </w:rPr>
              <w:t>109</w:t>
            </w:r>
            <w:r>
              <w:rPr>
                <w:noProof/>
                <w:webHidden/>
              </w:rPr>
              <w:fldChar w:fldCharType="end"/>
            </w:r>
          </w:hyperlink>
        </w:p>
        <w:p w14:paraId="1603FEF7" w14:textId="17EA2217" w:rsidR="00AC25ED" w:rsidRDefault="00AC25ED">
          <w:pPr>
            <w:pStyle w:val="TOC2"/>
            <w:tabs>
              <w:tab w:val="right" w:leader="dot" w:pos="9350"/>
            </w:tabs>
            <w:rPr>
              <w:noProof/>
            </w:rPr>
          </w:pPr>
          <w:hyperlink w:anchor="_Toc211333837" w:history="1">
            <w:r w:rsidRPr="005E1C6F">
              <w:rPr>
                <w:rStyle w:val="Hyperlink"/>
                <w:rFonts w:cs="Times New Roman"/>
                <w:noProof/>
              </w:rPr>
              <w:t>3. Kết luận</w:t>
            </w:r>
            <w:r>
              <w:rPr>
                <w:noProof/>
                <w:webHidden/>
              </w:rPr>
              <w:tab/>
            </w:r>
            <w:r>
              <w:rPr>
                <w:noProof/>
                <w:webHidden/>
              </w:rPr>
              <w:fldChar w:fldCharType="begin"/>
            </w:r>
            <w:r>
              <w:rPr>
                <w:noProof/>
                <w:webHidden/>
              </w:rPr>
              <w:instrText xml:space="preserve"> PAGEREF _Toc211333837 \h </w:instrText>
            </w:r>
            <w:r>
              <w:rPr>
                <w:noProof/>
                <w:webHidden/>
              </w:rPr>
            </w:r>
            <w:r>
              <w:rPr>
                <w:noProof/>
                <w:webHidden/>
              </w:rPr>
              <w:fldChar w:fldCharType="separate"/>
            </w:r>
            <w:r>
              <w:rPr>
                <w:noProof/>
                <w:webHidden/>
              </w:rPr>
              <w:t>111</w:t>
            </w:r>
            <w:r>
              <w:rPr>
                <w:noProof/>
                <w:webHidden/>
              </w:rPr>
              <w:fldChar w:fldCharType="end"/>
            </w:r>
          </w:hyperlink>
        </w:p>
        <w:p w14:paraId="3259157C" w14:textId="577C48C5" w:rsidR="00AC25ED" w:rsidRDefault="00AC25ED">
          <w:pPr>
            <w:pStyle w:val="TOC1"/>
            <w:tabs>
              <w:tab w:val="right" w:leader="dot" w:pos="9350"/>
            </w:tabs>
            <w:rPr>
              <w:noProof/>
            </w:rPr>
          </w:pPr>
          <w:hyperlink w:anchor="_Toc211333838" w:history="1">
            <w:r w:rsidRPr="005E1C6F">
              <w:rPr>
                <w:rStyle w:val="Hyperlink"/>
                <w:rFonts w:cs="Times New Roman"/>
                <w:noProof/>
              </w:rPr>
              <w:t>VI. TÀI LIỆU THAM KHẢO</w:t>
            </w:r>
            <w:r>
              <w:rPr>
                <w:noProof/>
                <w:webHidden/>
              </w:rPr>
              <w:tab/>
            </w:r>
            <w:r>
              <w:rPr>
                <w:noProof/>
                <w:webHidden/>
              </w:rPr>
              <w:fldChar w:fldCharType="begin"/>
            </w:r>
            <w:r>
              <w:rPr>
                <w:noProof/>
                <w:webHidden/>
              </w:rPr>
              <w:instrText xml:space="preserve"> PAGEREF _Toc211333838 \h </w:instrText>
            </w:r>
            <w:r>
              <w:rPr>
                <w:noProof/>
                <w:webHidden/>
              </w:rPr>
            </w:r>
            <w:r>
              <w:rPr>
                <w:noProof/>
                <w:webHidden/>
              </w:rPr>
              <w:fldChar w:fldCharType="separate"/>
            </w:r>
            <w:r>
              <w:rPr>
                <w:noProof/>
                <w:webHidden/>
              </w:rPr>
              <w:t>112</w:t>
            </w:r>
            <w:r>
              <w:rPr>
                <w:noProof/>
                <w:webHidden/>
              </w:rPr>
              <w:fldChar w:fldCharType="end"/>
            </w:r>
          </w:hyperlink>
        </w:p>
        <w:p w14:paraId="4062869F" w14:textId="2977B7D1" w:rsidR="00ED047A" w:rsidRPr="00202F1D" w:rsidRDefault="00AC25ED" w:rsidP="00EE3E7E">
          <w:r>
            <w:rPr>
              <w:b/>
              <w:bCs/>
              <w:noProof/>
            </w:rPr>
            <w:fldChar w:fldCharType="end"/>
          </w:r>
        </w:p>
      </w:sdtContent>
    </w:sdt>
    <w:p w14:paraId="3307E1EC" w14:textId="06BDEFA4" w:rsidR="00997382" w:rsidRPr="00616918" w:rsidRDefault="00F130C4" w:rsidP="00B85ED9">
      <w:pPr>
        <w:pStyle w:val="Heading1"/>
        <w:rPr>
          <w:rFonts w:ascii="Times New Roman" w:hAnsi="Times New Roman" w:cs="Times New Roman"/>
          <w:color w:val="000000" w:themeColor="text1"/>
        </w:rPr>
      </w:pPr>
      <w:bookmarkStart w:id="1" w:name="_Toc211333784"/>
      <w:r w:rsidRPr="00616918">
        <w:rPr>
          <w:rFonts w:ascii="Times New Roman" w:hAnsi="Times New Roman" w:cs="Times New Roman"/>
          <w:color w:val="000000" w:themeColor="text1"/>
        </w:rPr>
        <w:lastRenderedPageBreak/>
        <w:t>I</w:t>
      </w:r>
      <w:r w:rsidR="00997382" w:rsidRPr="00616918">
        <w:rPr>
          <w:rFonts w:ascii="Times New Roman" w:hAnsi="Times New Roman" w:cs="Times New Roman"/>
          <w:color w:val="000000" w:themeColor="text1"/>
        </w:rPr>
        <w:t>. GIỚI THIỆU</w:t>
      </w:r>
      <w:bookmarkEnd w:id="1"/>
    </w:p>
    <w:p w14:paraId="5072DC4C" w14:textId="6F04730B" w:rsidR="00997382" w:rsidRPr="00616918" w:rsidRDefault="00997382" w:rsidP="00B85ED9">
      <w:pPr>
        <w:pStyle w:val="Heading2"/>
        <w:rPr>
          <w:rFonts w:ascii="Times New Roman" w:hAnsi="Times New Roman" w:cs="Times New Roman"/>
          <w:color w:val="000000" w:themeColor="text1"/>
        </w:rPr>
      </w:pPr>
      <w:bookmarkStart w:id="2" w:name="_Toc211333785"/>
      <w:r w:rsidRPr="00616918">
        <w:rPr>
          <w:rFonts w:ascii="Times New Roman" w:hAnsi="Times New Roman" w:cs="Times New Roman"/>
          <w:color w:val="000000" w:themeColor="text1"/>
        </w:rPr>
        <w:t>1. Mục đích đồ án</w:t>
      </w:r>
      <w:bookmarkEnd w:id="2"/>
    </w:p>
    <w:p w14:paraId="617A26F9" w14:textId="77777777" w:rsidR="00997382" w:rsidRPr="00997382" w:rsidRDefault="00997382" w:rsidP="00997382">
      <w:pPr>
        <w:rPr>
          <w:rFonts w:cs="Times New Roman"/>
          <w:color w:val="000000" w:themeColor="text1"/>
          <w:sz w:val="26"/>
          <w:szCs w:val="26"/>
        </w:rPr>
      </w:pPr>
      <w:r w:rsidRPr="00997382">
        <w:rPr>
          <w:rFonts w:cs="Times New Roman"/>
          <w:color w:val="000000" w:themeColor="text1"/>
          <w:sz w:val="26"/>
          <w:szCs w:val="26"/>
        </w:rPr>
        <w:t>Đồ án này nhằm nghiên cứu và triển khai toàn diện các widget tương tác trong Flutter, bao gồm:</w:t>
      </w:r>
    </w:p>
    <w:p w14:paraId="263616B8" w14:textId="77777777" w:rsidR="00997382" w:rsidRPr="00997382" w:rsidRDefault="00997382" w:rsidP="00F12EDB">
      <w:pPr>
        <w:numPr>
          <w:ilvl w:val="0"/>
          <w:numId w:val="5"/>
        </w:numPr>
        <w:rPr>
          <w:rFonts w:cs="Times New Roman"/>
          <w:color w:val="000000" w:themeColor="text1"/>
          <w:sz w:val="26"/>
          <w:szCs w:val="26"/>
        </w:rPr>
      </w:pPr>
      <w:r w:rsidRPr="00997382">
        <w:rPr>
          <w:rFonts w:cs="Times New Roman"/>
          <w:b/>
          <w:bCs/>
          <w:color w:val="000000" w:themeColor="text1"/>
          <w:sz w:val="26"/>
          <w:szCs w:val="26"/>
        </w:rPr>
        <w:t>Part 1:</w:t>
      </w:r>
      <w:r w:rsidRPr="00997382">
        <w:rPr>
          <w:rFonts w:cs="Times New Roman"/>
          <w:color w:val="000000" w:themeColor="text1"/>
          <w:sz w:val="26"/>
          <w:szCs w:val="26"/>
        </w:rPr>
        <w:t xml:space="preserve"> Buttons (ElevatedButton, TextButton, OutlinedButton, IconButton) và FloatingActionButton variants</w:t>
      </w:r>
    </w:p>
    <w:p w14:paraId="041258C7" w14:textId="77777777" w:rsidR="00997382" w:rsidRPr="00997382" w:rsidRDefault="00997382" w:rsidP="00F12EDB">
      <w:pPr>
        <w:numPr>
          <w:ilvl w:val="0"/>
          <w:numId w:val="5"/>
        </w:numPr>
        <w:rPr>
          <w:rFonts w:cs="Times New Roman"/>
          <w:color w:val="000000" w:themeColor="text1"/>
          <w:sz w:val="26"/>
          <w:szCs w:val="26"/>
        </w:rPr>
      </w:pPr>
      <w:r w:rsidRPr="00997382">
        <w:rPr>
          <w:rFonts w:cs="Times New Roman"/>
          <w:b/>
          <w:bCs/>
          <w:color w:val="000000" w:themeColor="text1"/>
          <w:sz w:val="26"/>
          <w:szCs w:val="26"/>
        </w:rPr>
        <w:t>Part 2:</w:t>
      </w:r>
      <w:r w:rsidRPr="00997382">
        <w:rPr>
          <w:rFonts w:cs="Times New Roman"/>
          <w:color w:val="000000" w:themeColor="text1"/>
          <w:sz w:val="26"/>
          <w:szCs w:val="26"/>
        </w:rPr>
        <w:t xml:space="preserve"> Selection controls (Switch, Checkbox, Radio, Slider) và gesture detection (GestureDetector, InkWell)</w:t>
      </w:r>
    </w:p>
    <w:p w14:paraId="4EE48C28" w14:textId="126D978C" w:rsidR="00997382" w:rsidRPr="00616918" w:rsidRDefault="00B2392E" w:rsidP="00B85ED9">
      <w:pPr>
        <w:pStyle w:val="Heading2"/>
        <w:rPr>
          <w:rFonts w:ascii="Times New Roman" w:hAnsi="Times New Roman" w:cs="Times New Roman"/>
          <w:color w:val="000000" w:themeColor="text1"/>
        </w:rPr>
      </w:pPr>
      <w:bookmarkStart w:id="3" w:name="_Toc211333786"/>
      <w:r w:rsidRPr="00616918">
        <w:rPr>
          <w:rFonts w:ascii="Times New Roman" w:hAnsi="Times New Roman" w:cs="Times New Roman"/>
          <w:color w:val="000000" w:themeColor="text1"/>
        </w:rPr>
        <w:t>2</w:t>
      </w:r>
      <w:r w:rsidR="00997382" w:rsidRPr="00616918">
        <w:rPr>
          <w:rFonts w:ascii="Times New Roman" w:hAnsi="Times New Roman" w:cs="Times New Roman"/>
          <w:color w:val="000000" w:themeColor="text1"/>
        </w:rPr>
        <w:t>. Phạm vi thực hiện</w:t>
      </w:r>
      <w:bookmarkEnd w:id="3"/>
    </w:p>
    <w:p w14:paraId="30E1A769" w14:textId="77777777" w:rsidR="00997382" w:rsidRPr="00997382" w:rsidRDefault="00997382" w:rsidP="00997382">
      <w:pPr>
        <w:rPr>
          <w:rFonts w:cs="Times New Roman"/>
          <w:color w:val="000000" w:themeColor="text1"/>
          <w:sz w:val="26"/>
          <w:szCs w:val="26"/>
        </w:rPr>
      </w:pPr>
      <w:r w:rsidRPr="00997382">
        <w:rPr>
          <w:rFonts w:cs="Times New Roman"/>
          <w:b/>
          <w:bCs/>
          <w:color w:val="000000" w:themeColor="text1"/>
          <w:sz w:val="26"/>
          <w:szCs w:val="26"/>
        </w:rPr>
        <w:t>Part 1 - Buttons và Basic Input:</w:t>
      </w:r>
    </w:p>
    <w:p w14:paraId="5BE0288E" w14:textId="77777777" w:rsidR="00997382" w:rsidRPr="00997382" w:rsidRDefault="00997382" w:rsidP="00F12EDB">
      <w:pPr>
        <w:numPr>
          <w:ilvl w:val="0"/>
          <w:numId w:val="6"/>
        </w:numPr>
        <w:rPr>
          <w:rFonts w:cs="Times New Roman"/>
          <w:color w:val="000000" w:themeColor="text1"/>
          <w:sz w:val="26"/>
          <w:szCs w:val="26"/>
        </w:rPr>
      </w:pPr>
      <w:r w:rsidRPr="00997382">
        <w:rPr>
          <w:rFonts w:cs="Times New Roman"/>
          <w:color w:val="000000" w:themeColor="text1"/>
          <w:sz w:val="26"/>
          <w:szCs w:val="26"/>
        </w:rPr>
        <w:t>Các loại Button theo Material Design 3</w:t>
      </w:r>
    </w:p>
    <w:p w14:paraId="4180BF61" w14:textId="77777777" w:rsidR="00997382" w:rsidRPr="00997382" w:rsidRDefault="00997382" w:rsidP="00F12EDB">
      <w:pPr>
        <w:numPr>
          <w:ilvl w:val="0"/>
          <w:numId w:val="6"/>
        </w:numPr>
        <w:rPr>
          <w:rFonts w:cs="Times New Roman"/>
          <w:color w:val="000000" w:themeColor="text1"/>
          <w:sz w:val="26"/>
          <w:szCs w:val="26"/>
        </w:rPr>
      </w:pPr>
      <w:r w:rsidRPr="00997382">
        <w:rPr>
          <w:rFonts w:cs="Times New Roman"/>
          <w:color w:val="000000" w:themeColor="text1"/>
          <w:sz w:val="26"/>
          <w:szCs w:val="26"/>
        </w:rPr>
        <w:t>FloatingActionButton với 4 biến thể</w:t>
      </w:r>
    </w:p>
    <w:p w14:paraId="033AC662" w14:textId="77777777" w:rsidR="00997382" w:rsidRPr="00997382" w:rsidRDefault="00997382" w:rsidP="00F12EDB">
      <w:pPr>
        <w:numPr>
          <w:ilvl w:val="0"/>
          <w:numId w:val="6"/>
        </w:numPr>
        <w:rPr>
          <w:rFonts w:cs="Times New Roman"/>
          <w:color w:val="000000" w:themeColor="text1"/>
          <w:sz w:val="26"/>
          <w:szCs w:val="26"/>
        </w:rPr>
      </w:pPr>
      <w:r w:rsidRPr="00997382">
        <w:rPr>
          <w:rFonts w:cs="Times New Roman"/>
          <w:color w:val="000000" w:themeColor="text1"/>
          <w:sz w:val="26"/>
          <w:szCs w:val="26"/>
        </w:rPr>
        <w:t>TextField với validation</w:t>
      </w:r>
    </w:p>
    <w:p w14:paraId="00D93E6D" w14:textId="77777777" w:rsidR="00997382" w:rsidRPr="00997382" w:rsidRDefault="00997382" w:rsidP="00F12EDB">
      <w:pPr>
        <w:numPr>
          <w:ilvl w:val="0"/>
          <w:numId w:val="6"/>
        </w:numPr>
        <w:rPr>
          <w:rFonts w:cs="Times New Roman"/>
          <w:color w:val="000000" w:themeColor="text1"/>
          <w:sz w:val="26"/>
          <w:szCs w:val="26"/>
        </w:rPr>
      </w:pPr>
      <w:r w:rsidRPr="00997382">
        <w:rPr>
          <w:rFonts w:cs="Times New Roman"/>
          <w:color w:val="000000" w:themeColor="text1"/>
          <w:sz w:val="26"/>
          <w:szCs w:val="26"/>
        </w:rPr>
        <w:t>Card widget organization</w:t>
      </w:r>
    </w:p>
    <w:p w14:paraId="293C7E25" w14:textId="77777777" w:rsidR="00997382" w:rsidRPr="00997382" w:rsidRDefault="00997382" w:rsidP="00F12EDB">
      <w:pPr>
        <w:numPr>
          <w:ilvl w:val="0"/>
          <w:numId w:val="6"/>
        </w:numPr>
        <w:rPr>
          <w:rFonts w:cs="Times New Roman"/>
          <w:color w:val="000000" w:themeColor="text1"/>
          <w:sz w:val="26"/>
          <w:szCs w:val="26"/>
        </w:rPr>
      </w:pPr>
      <w:r w:rsidRPr="00997382">
        <w:rPr>
          <w:rFonts w:cs="Times New Roman"/>
          <w:color w:val="000000" w:themeColor="text1"/>
          <w:sz w:val="26"/>
          <w:szCs w:val="26"/>
        </w:rPr>
        <w:t>State management với StatefulWidget/StatelessWidget</w:t>
      </w:r>
    </w:p>
    <w:p w14:paraId="10C011CD" w14:textId="77777777" w:rsidR="00997382" w:rsidRPr="00997382" w:rsidRDefault="00997382" w:rsidP="00997382">
      <w:pPr>
        <w:rPr>
          <w:rFonts w:cs="Times New Roman"/>
          <w:color w:val="000000" w:themeColor="text1"/>
          <w:sz w:val="26"/>
          <w:szCs w:val="26"/>
        </w:rPr>
      </w:pPr>
      <w:r w:rsidRPr="00997382">
        <w:rPr>
          <w:rFonts w:cs="Times New Roman"/>
          <w:b/>
          <w:bCs/>
          <w:color w:val="000000" w:themeColor="text1"/>
          <w:sz w:val="26"/>
          <w:szCs w:val="26"/>
        </w:rPr>
        <w:t>Part 2 - Selection Controls và Gestures:</w:t>
      </w:r>
    </w:p>
    <w:p w14:paraId="3377AD4B" w14:textId="77777777" w:rsidR="00997382" w:rsidRPr="00997382" w:rsidRDefault="00997382" w:rsidP="00F12EDB">
      <w:pPr>
        <w:numPr>
          <w:ilvl w:val="0"/>
          <w:numId w:val="7"/>
        </w:numPr>
        <w:rPr>
          <w:rFonts w:cs="Times New Roman"/>
          <w:color w:val="000000" w:themeColor="text1"/>
          <w:sz w:val="26"/>
          <w:szCs w:val="26"/>
        </w:rPr>
      </w:pPr>
      <w:r w:rsidRPr="00997382">
        <w:rPr>
          <w:rFonts w:cs="Times New Roman"/>
          <w:color w:val="000000" w:themeColor="text1"/>
          <w:sz w:val="26"/>
          <w:szCs w:val="26"/>
        </w:rPr>
        <w:t>Switch widget cho toggle states</w:t>
      </w:r>
    </w:p>
    <w:p w14:paraId="113FE0D7" w14:textId="12C6C6BF" w:rsidR="00997382" w:rsidRPr="00997382" w:rsidRDefault="00997382" w:rsidP="00F12EDB">
      <w:pPr>
        <w:numPr>
          <w:ilvl w:val="0"/>
          <w:numId w:val="7"/>
        </w:numPr>
        <w:rPr>
          <w:rFonts w:cs="Times New Roman"/>
          <w:color w:val="000000" w:themeColor="text1"/>
          <w:sz w:val="26"/>
          <w:szCs w:val="26"/>
        </w:rPr>
      </w:pPr>
      <w:r w:rsidRPr="00997382">
        <w:rPr>
          <w:rFonts w:cs="Times New Roman"/>
          <w:color w:val="000000" w:themeColor="text1"/>
          <w:sz w:val="26"/>
          <w:szCs w:val="26"/>
        </w:rPr>
        <w:t>Checkbox cho selection</w:t>
      </w:r>
      <w:r w:rsidR="00937139" w:rsidRPr="00616918">
        <w:rPr>
          <w:rFonts w:cs="Times New Roman"/>
          <w:color w:val="000000" w:themeColor="text1"/>
          <w:sz w:val="26"/>
          <w:szCs w:val="26"/>
          <w:lang w:val="vi-VN"/>
        </w:rPr>
        <w:t>.</w:t>
      </w:r>
    </w:p>
    <w:p w14:paraId="5AA157FB" w14:textId="77777777" w:rsidR="00997382" w:rsidRPr="00997382" w:rsidRDefault="00997382" w:rsidP="00F12EDB">
      <w:pPr>
        <w:numPr>
          <w:ilvl w:val="0"/>
          <w:numId w:val="7"/>
        </w:numPr>
        <w:rPr>
          <w:rFonts w:cs="Times New Roman"/>
          <w:color w:val="000000" w:themeColor="text1"/>
          <w:sz w:val="26"/>
          <w:szCs w:val="26"/>
        </w:rPr>
      </w:pPr>
      <w:r w:rsidRPr="00997382">
        <w:rPr>
          <w:rFonts w:cs="Times New Roman"/>
          <w:color w:val="000000" w:themeColor="text1"/>
          <w:sz w:val="26"/>
          <w:szCs w:val="26"/>
        </w:rPr>
        <w:t>Radio buttons cho mutually exclusive choices</w:t>
      </w:r>
    </w:p>
    <w:p w14:paraId="7AB91F65" w14:textId="77777777" w:rsidR="00997382" w:rsidRPr="00997382" w:rsidRDefault="00997382" w:rsidP="00F12EDB">
      <w:pPr>
        <w:numPr>
          <w:ilvl w:val="0"/>
          <w:numId w:val="7"/>
        </w:numPr>
        <w:rPr>
          <w:rFonts w:cs="Times New Roman"/>
          <w:color w:val="000000" w:themeColor="text1"/>
          <w:sz w:val="26"/>
          <w:szCs w:val="26"/>
        </w:rPr>
      </w:pPr>
      <w:r w:rsidRPr="00997382">
        <w:rPr>
          <w:rFonts w:cs="Times New Roman"/>
          <w:color w:val="000000" w:themeColor="text1"/>
          <w:sz w:val="26"/>
          <w:szCs w:val="26"/>
        </w:rPr>
        <w:t>Slider cho continuous value selection</w:t>
      </w:r>
    </w:p>
    <w:p w14:paraId="2AF65ABB" w14:textId="77777777" w:rsidR="00997382" w:rsidRPr="00997382" w:rsidRDefault="00997382" w:rsidP="00F12EDB">
      <w:pPr>
        <w:numPr>
          <w:ilvl w:val="0"/>
          <w:numId w:val="7"/>
        </w:numPr>
        <w:rPr>
          <w:rFonts w:cs="Times New Roman"/>
          <w:color w:val="000000" w:themeColor="text1"/>
          <w:sz w:val="26"/>
          <w:szCs w:val="26"/>
        </w:rPr>
      </w:pPr>
      <w:r w:rsidRPr="00997382">
        <w:rPr>
          <w:rFonts w:cs="Times New Roman"/>
          <w:color w:val="000000" w:themeColor="text1"/>
          <w:sz w:val="26"/>
          <w:szCs w:val="26"/>
        </w:rPr>
        <w:t>GestureDetector cho custom gesture handling</w:t>
      </w:r>
    </w:p>
    <w:p w14:paraId="33A2C210" w14:textId="01EA7394" w:rsidR="00997382" w:rsidRPr="00616918" w:rsidRDefault="00997382" w:rsidP="00F12EDB">
      <w:pPr>
        <w:numPr>
          <w:ilvl w:val="0"/>
          <w:numId w:val="7"/>
        </w:numPr>
        <w:rPr>
          <w:rFonts w:cs="Times New Roman"/>
          <w:color w:val="000000" w:themeColor="text1"/>
          <w:sz w:val="26"/>
          <w:szCs w:val="26"/>
        </w:rPr>
      </w:pPr>
      <w:r w:rsidRPr="00997382">
        <w:rPr>
          <w:rFonts w:cs="Times New Roman"/>
          <w:color w:val="000000" w:themeColor="text1"/>
          <w:sz w:val="26"/>
          <w:szCs w:val="26"/>
        </w:rPr>
        <w:t>InkWell cho Material ink splash effects</w:t>
      </w:r>
      <w:r w:rsidR="00937139" w:rsidRPr="00616918">
        <w:rPr>
          <w:rFonts w:cs="Times New Roman"/>
          <w:color w:val="000000" w:themeColor="text1"/>
          <w:sz w:val="26"/>
          <w:szCs w:val="26"/>
          <w:lang w:val="vi-VN"/>
        </w:rPr>
        <w:t>.</w:t>
      </w:r>
    </w:p>
    <w:p w14:paraId="4C3E0CDF" w14:textId="1F8F08BD" w:rsidR="00EE3E7E" w:rsidRPr="00616918" w:rsidRDefault="00DE4155" w:rsidP="00B85ED9">
      <w:pPr>
        <w:pStyle w:val="Heading1"/>
        <w:rPr>
          <w:rFonts w:ascii="Times New Roman" w:hAnsi="Times New Roman" w:cs="Times New Roman"/>
          <w:color w:val="000000" w:themeColor="text1"/>
        </w:rPr>
      </w:pPr>
      <w:bookmarkStart w:id="4" w:name="_Toc211333787"/>
      <w:r w:rsidRPr="00616918">
        <w:rPr>
          <w:rFonts w:ascii="Times New Roman" w:hAnsi="Times New Roman" w:cs="Times New Roman"/>
          <w:color w:val="000000" w:themeColor="text1"/>
        </w:rPr>
        <w:lastRenderedPageBreak/>
        <w:t>II</w:t>
      </w:r>
      <w:r w:rsidR="00EE3E7E" w:rsidRPr="00616918">
        <w:rPr>
          <w:rFonts w:ascii="Times New Roman" w:hAnsi="Times New Roman" w:cs="Times New Roman"/>
          <w:color w:val="000000" w:themeColor="text1"/>
        </w:rPr>
        <w:t>. CƠ SỞ LÝ THUYẾT</w:t>
      </w:r>
      <w:bookmarkEnd w:id="4"/>
    </w:p>
    <w:p w14:paraId="6F33A1B1" w14:textId="44D8B509" w:rsidR="00747FAD" w:rsidRPr="00616918" w:rsidRDefault="00747FAD" w:rsidP="00B85ED9">
      <w:pPr>
        <w:pStyle w:val="Heading2"/>
        <w:rPr>
          <w:rFonts w:ascii="Times New Roman" w:hAnsi="Times New Roman" w:cs="Times New Roman"/>
          <w:color w:val="000000" w:themeColor="text1"/>
        </w:rPr>
      </w:pPr>
      <w:bookmarkStart w:id="5" w:name="_Toc211333788"/>
      <w:r w:rsidRPr="00616918">
        <w:rPr>
          <w:rFonts w:ascii="Times New Roman" w:hAnsi="Times New Roman" w:cs="Times New Roman"/>
          <w:color w:val="000000" w:themeColor="text1"/>
        </w:rPr>
        <w:t>1.</w:t>
      </w:r>
      <w:r w:rsidR="00844E90" w:rsidRPr="00616918">
        <w:rPr>
          <w:rFonts w:ascii="Times New Roman" w:hAnsi="Times New Roman" w:cs="Times New Roman"/>
          <w:color w:val="000000" w:themeColor="text1"/>
        </w:rPr>
        <w:t xml:space="preserve"> </w:t>
      </w:r>
      <w:r w:rsidR="00B85ED9" w:rsidRPr="00616918">
        <w:rPr>
          <w:rFonts w:ascii="Times New Roman" w:hAnsi="Times New Roman" w:cs="Times New Roman"/>
          <w:color w:val="000000" w:themeColor="text1"/>
        </w:rPr>
        <w:t xml:space="preserve">Part 1: </w:t>
      </w:r>
      <w:r w:rsidR="00D50584" w:rsidRPr="00616918">
        <w:rPr>
          <w:rFonts w:ascii="Times New Roman" w:hAnsi="Times New Roman" w:cs="Times New Roman"/>
          <w:color w:val="000000" w:themeColor="text1"/>
        </w:rPr>
        <w:t>Buttons</w:t>
      </w:r>
      <w:r w:rsidR="00213D42" w:rsidRPr="00616918">
        <w:rPr>
          <w:rFonts w:ascii="Times New Roman" w:hAnsi="Times New Roman" w:cs="Times New Roman"/>
          <w:color w:val="000000" w:themeColor="text1"/>
        </w:rPr>
        <w:t>,</w:t>
      </w:r>
      <w:r w:rsidR="00D50584" w:rsidRPr="00616918">
        <w:rPr>
          <w:rFonts w:ascii="Times New Roman" w:hAnsi="Times New Roman" w:cs="Times New Roman"/>
          <w:color w:val="000000" w:themeColor="text1"/>
        </w:rPr>
        <w:t xml:space="preserve"> </w:t>
      </w:r>
      <w:r w:rsidR="00FC6034" w:rsidRPr="00616918">
        <w:rPr>
          <w:rFonts w:ascii="Times New Roman" w:hAnsi="Times New Roman" w:cs="Times New Roman"/>
          <w:color w:val="000000" w:themeColor="text1"/>
        </w:rPr>
        <w:t>FloatingActionButton</w:t>
      </w:r>
      <w:r w:rsidR="00213D42" w:rsidRPr="00616918">
        <w:rPr>
          <w:rFonts w:ascii="Times New Roman" w:hAnsi="Times New Roman" w:cs="Times New Roman"/>
          <w:color w:val="000000" w:themeColor="text1"/>
        </w:rPr>
        <w:t xml:space="preserve"> và </w:t>
      </w:r>
      <w:r w:rsidR="00D70955" w:rsidRPr="00616918">
        <w:rPr>
          <w:rFonts w:ascii="Times New Roman" w:hAnsi="Times New Roman" w:cs="Times New Roman"/>
          <w:color w:val="000000" w:themeColor="text1"/>
        </w:rPr>
        <w:t>T</w:t>
      </w:r>
      <w:r w:rsidR="00213D42" w:rsidRPr="00616918">
        <w:rPr>
          <w:rFonts w:ascii="Times New Roman" w:hAnsi="Times New Roman" w:cs="Times New Roman"/>
          <w:color w:val="000000" w:themeColor="text1"/>
        </w:rPr>
        <w:t>extField</w:t>
      </w:r>
      <w:bookmarkEnd w:id="5"/>
    </w:p>
    <w:p w14:paraId="03809E28" w14:textId="1C8EB2C9" w:rsidR="00EE3E7E" w:rsidRPr="00616918" w:rsidRDefault="004F7F62" w:rsidP="00B85ED9">
      <w:pPr>
        <w:pStyle w:val="Heading3"/>
        <w:rPr>
          <w:rFonts w:ascii="Times New Roman" w:hAnsi="Times New Roman" w:cs="Times New Roman"/>
          <w:color w:val="000000" w:themeColor="text1"/>
        </w:rPr>
      </w:pPr>
      <w:bookmarkStart w:id="6" w:name="_Toc211333789"/>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w:t>
      </w:r>
      <w:r w:rsidR="00A5656F"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 xml:space="preserve"> Buttons trong Material Design</w:t>
      </w:r>
      <w:bookmarkEnd w:id="6"/>
    </w:p>
    <w:p w14:paraId="78402185" w14:textId="5945B632" w:rsidR="00EE3E7E" w:rsidRPr="00616918" w:rsidRDefault="00A929C7" w:rsidP="00B85ED9">
      <w:pPr>
        <w:pStyle w:val="Heading4"/>
        <w:rPr>
          <w:rFonts w:ascii="Times New Roman" w:hAnsi="Times New Roman" w:cs="Times New Roman"/>
          <w:i w:val="0"/>
          <w:iCs w:val="0"/>
          <w:color w:val="000000" w:themeColor="text1"/>
        </w:rPr>
      </w:pPr>
      <w:r w:rsidRPr="00616918">
        <w:rPr>
          <w:rFonts w:ascii="Times New Roman" w:hAnsi="Times New Roman" w:cs="Times New Roman"/>
          <w:i w:val="0"/>
          <w:iCs w:val="0"/>
          <w:color w:val="000000" w:themeColor="text1"/>
        </w:rPr>
        <w:t>1</w:t>
      </w:r>
      <w:r w:rsidR="00EE3E7E" w:rsidRPr="00616918">
        <w:rPr>
          <w:rFonts w:ascii="Times New Roman" w:hAnsi="Times New Roman" w:cs="Times New Roman"/>
          <w:i w:val="0"/>
          <w:iCs w:val="0"/>
          <w:color w:val="000000" w:themeColor="text1"/>
        </w:rPr>
        <w:t>.1.1. ElevatedButton</w:t>
      </w:r>
    </w:p>
    <w:p w14:paraId="4F52E5F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ElevatedButton là nút có nền được tô màu và có độ nổi (elevation) khi được nhấn [2]. Theo Material Design 3, loại nút này được sử dụng để thêm chiều sâu cho các layout phẳng, đặc biệt hữu ích trong danh sách nội dung dài hoặc không gian rộng [2].</w:t>
      </w:r>
    </w:p>
    <w:p w14:paraId="3A4D68A2"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Đặc điểm kỹ thuật:</w:t>
      </w:r>
    </w:p>
    <w:p w14:paraId="46B3ED43" w14:textId="77777777" w:rsidR="00EE3E7E" w:rsidRPr="00EE3E7E" w:rsidRDefault="00EE3E7E" w:rsidP="0097132C">
      <w:pPr>
        <w:numPr>
          <w:ilvl w:val="0"/>
          <w:numId w:val="1"/>
        </w:numPr>
        <w:rPr>
          <w:rFonts w:cs="Times New Roman"/>
          <w:bCs/>
          <w:color w:val="000000" w:themeColor="text1"/>
          <w:sz w:val="26"/>
          <w:szCs w:val="26"/>
        </w:rPr>
      </w:pPr>
      <w:r w:rsidRPr="00EE3E7E">
        <w:rPr>
          <w:rFonts w:cs="Times New Roman"/>
          <w:bCs/>
          <w:color w:val="000000" w:themeColor="text1"/>
          <w:sz w:val="26"/>
          <w:szCs w:val="26"/>
        </w:rPr>
        <w:t>Foreground color và background color được định nghĩa qua ButtonStyle</w:t>
      </w:r>
    </w:p>
    <w:p w14:paraId="7FA1F815" w14:textId="77777777" w:rsidR="00EE3E7E" w:rsidRPr="00EE3E7E" w:rsidRDefault="00EE3E7E" w:rsidP="0097132C">
      <w:pPr>
        <w:numPr>
          <w:ilvl w:val="0"/>
          <w:numId w:val="1"/>
        </w:numPr>
        <w:rPr>
          <w:rFonts w:cs="Times New Roman"/>
          <w:bCs/>
          <w:color w:val="000000" w:themeColor="text1"/>
          <w:sz w:val="26"/>
          <w:szCs w:val="26"/>
        </w:rPr>
      </w:pPr>
      <w:r w:rsidRPr="00EE3E7E">
        <w:rPr>
          <w:rFonts w:cs="Times New Roman"/>
          <w:bCs/>
          <w:color w:val="000000" w:themeColor="text1"/>
          <w:sz w:val="26"/>
          <w:szCs w:val="26"/>
        </w:rPr>
        <w:t>Elevation tăng lên khi button được nhấn</w:t>
      </w:r>
    </w:p>
    <w:p w14:paraId="03B7282E" w14:textId="77777777" w:rsidR="00EE3E7E" w:rsidRPr="00EE3E7E" w:rsidRDefault="00EE3E7E" w:rsidP="0097132C">
      <w:pPr>
        <w:numPr>
          <w:ilvl w:val="0"/>
          <w:numId w:val="1"/>
        </w:numPr>
        <w:rPr>
          <w:rFonts w:cs="Times New Roman"/>
          <w:bCs/>
          <w:color w:val="000000" w:themeColor="text1"/>
          <w:sz w:val="26"/>
          <w:szCs w:val="26"/>
        </w:rPr>
      </w:pPr>
      <w:r w:rsidRPr="00EE3E7E">
        <w:rPr>
          <w:rFonts w:cs="Times New Roman"/>
          <w:bCs/>
          <w:color w:val="000000" w:themeColor="text1"/>
          <w:sz w:val="26"/>
          <w:szCs w:val="26"/>
        </w:rPr>
        <w:t>Không nên sử dụng trên các thành phần đã có elevation như dialog hoặc card [2]</w:t>
      </w:r>
    </w:p>
    <w:p w14:paraId="248D2B94"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w:t>
      </w:r>
    </w:p>
    <w:p w14:paraId="56CD8F7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ElevatedButton(</w:t>
      </w:r>
    </w:p>
    <w:p w14:paraId="270521F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0AF3FB5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debugPrint('ElevatedButton pressed');</w:t>
      </w:r>
    </w:p>
    <w:p w14:paraId="4CFEC5F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4FDBB3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const Text('Elevated Button'),</w:t>
      </w:r>
    </w:p>
    <w:p w14:paraId="7504446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3FC14DA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Trong ví dụ này, ElevatedButton hiển thị text "Elevated Button" và in debug message khi được nhấn [2].</w:t>
      </w:r>
    </w:p>
    <w:p w14:paraId="75CCF3E1" w14:textId="5D09D56A" w:rsidR="00EE3E7E" w:rsidRPr="00616918" w:rsidRDefault="000F13EB"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.1.2. TextButton</w:t>
      </w:r>
    </w:p>
    <w:p w14:paraId="52B4F46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TextButton là nút không có viền và không có màu nền, chỉ hiển thị text label [3]. Loại nút này thường được sử dụng trong toolbar, dialog, hoặc inline với nội dung khác nhưng cần có padding để tạo sự nổi bật [3].</w:t>
      </w:r>
    </w:p>
    <w:p w14:paraId="030FE79D"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Nguyên tắc sử dụng:</w:t>
      </w:r>
    </w:p>
    <w:p w14:paraId="14351242" w14:textId="77777777" w:rsidR="00EE3E7E" w:rsidRPr="00EE3E7E" w:rsidRDefault="00EE3E7E" w:rsidP="0097132C">
      <w:pPr>
        <w:numPr>
          <w:ilvl w:val="0"/>
          <w:numId w:val="2"/>
        </w:numPr>
        <w:rPr>
          <w:rFonts w:cs="Times New Roman"/>
          <w:bCs/>
          <w:color w:val="000000" w:themeColor="text1"/>
          <w:sz w:val="26"/>
          <w:szCs w:val="26"/>
        </w:rPr>
      </w:pPr>
      <w:r w:rsidRPr="00EE3E7E">
        <w:rPr>
          <w:rFonts w:cs="Times New Roman"/>
          <w:bCs/>
          <w:color w:val="000000" w:themeColor="text1"/>
          <w:sz w:val="26"/>
          <w:szCs w:val="26"/>
        </w:rPr>
        <w:t>Nên nhóm các TextButton lại với nhau ở góc dưới của dialog hoặc card</w:t>
      </w:r>
    </w:p>
    <w:p w14:paraId="530A2580" w14:textId="77777777" w:rsidR="00EE3E7E" w:rsidRPr="00EE3E7E" w:rsidRDefault="00EE3E7E" w:rsidP="0097132C">
      <w:pPr>
        <w:numPr>
          <w:ilvl w:val="0"/>
          <w:numId w:val="2"/>
        </w:numPr>
        <w:rPr>
          <w:rFonts w:cs="Times New Roman"/>
          <w:bCs/>
          <w:color w:val="000000" w:themeColor="text1"/>
          <w:sz w:val="26"/>
          <w:szCs w:val="26"/>
        </w:rPr>
      </w:pPr>
      <w:r w:rsidRPr="00EE3E7E">
        <w:rPr>
          <w:rFonts w:cs="Times New Roman"/>
          <w:bCs/>
          <w:color w:val="000000" w:themeColor="text1"/>
          <w:sz w:val="26"/>
          <w:szCs w:val="26"/>
        </w:rPr>
        <w:t>Tránh sử dụng ở vị trí dễ bị hòa lẫn với nội dung khác</w:t>
      </w:r>
    </w:p>
    <w:p w14:paraId="474D80D5" w14:textId="77777777" w:rsidR="00EE3E7E" w:rsidRPr="00EE3E7E" w:rsidRDefault="00EE3E7E" w:rsidP="0097132C">
      <w:pPr>
        <w:numPr>
          <w:ilvl w:val="0"/>
          <w:numId w:val="2"/>
        </w:numPr>
        <w:rPr>
          <w:rFonts w:cs="Times New Roman"/>
          <w:bCs/>
          <w:color w:val="000000" w:themeColor="text1"/>
          <w:sz w:val="26"/>
          <w:szCs w:val="26"/>
        </w:rPr>
      </w:pPr>
      <w:r w:rsidRPr="00EE3E7E">
        <w:rPr>
          <w:rFonts w:cs="Times New Roman"/>
          <w:bCs/>
          <w:color w:val="000000" w:themeColor="text1"/>
          <w:sz w:val="26"/>
          <w:szCs w:val="26"/>
        </w:rPr>
        <w:t>Button phản ứng với touch bằng cách fill màu backgroundColor [3]</w:t>
      </w:r>
    </w:p>
    <w:p w14:paraId="03544359" w14:textId="2B740864"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lastRenderedPageBreak/>
        <w:t>Code mẫu:</w:t>
      </w:r>
    </w:p>
    <w:p w14:paraId="52A86A3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TextButton(</w:t>
      </w:r>
    </w:p>
    <w:p w14:paraId="2200E69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179A97A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debugPrint('TextButton pressed');</w:t>
      </w:r>
    </w:p>
    <w:p w14:paraId="20B7C97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5B99D9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const Text('Text Button'),</w:t>
      </w:r>
    </w:p>
    <w:p w14:paraId="7CE0B51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5390863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TextButton có appearance tối giản nhất trong các button types, phù hợp cho secondary actions [3].</w:t>
      </w:r>
    </w:p>
    <w:p w14:paraId="6A79581F" w14:textId="72465E25" w:rsidR="00EE3E7E" w:rsidRPr="00616918" w:rsidRDefault="000F13EB"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.1.3. OutlinedButton</w:t>
      </w:r>
    </w:p>
    <w:p w14:paraId="0B33AB0F" w14:textId="77777777" w:rsidR="00496317" w:rsidRPr="00616918" w:rsidRDefault="00496317" w:rsidP="00EE3E7E">
      <w:pPr>
        <w:rPr>
          <w:rFonts w:cs="Times New Roman"/>
          <w:bCs/>
          <w:color w:val="000000" w:themeColor="text1"/>
          <w:sz w:val="26"/>
          <w:szCs w:val="26"/>
        </w:rPr>
      </w:pPr>
      <w:r w:rsidRPr="00616918">
        <w:rPr>
          <w:rFonts w:cs="Times New Roman"/>
          <w:bCs/>
          <w:color w:val="000000" w:themeColor="text1"/>
          <w:sz w:val="26"/>
          <w:szCs w:val="26"/>
        </w:rPr>
        <w:t>OutlinedButton là loại nút có viền (outline) nhưng không có màu nền. Đây là nút có mức độ nhấn mạnh trung bình (medium emphasis), thường dùng cho các hành động quan trọng nhưng không phải hành động chính (primary action).</w:t>
      </w:r>
    </w:p>
    <w:p w14:paraId="39A811EA" w14:textId="77777777" w:rsidR="00570442" w:rsidRPr="00570442" w:rsidRDefault="00570442" w:rsidP="00570442">
      <w:pPr>
        <w:rPr>
          <w:rFonts w:cs="Times New Roman"/>
          <w:b/>
          <w:bCs/>
          <w:color w:val="000000" w:themeColor="text1"/>
          <w:sz w:val="26"/>
          <w:szCs w:val="26"/>
        </w:rPr>
      </w:pPr>
      <w:r w:rsidRPr="00570442">
        <w:rPr>
          <w:rFonts w:cs="Times New Roman"/>
          <w:b/>
          <w:bCs/>
          <w:color w:val="000000" w:themeColor="text1"/>
          <w:sz w:val="26"/>
          <w:szCs w:val="26"/>
        </w:rPr>
        <w:t>Đặc điểm nổi bật:</w:t>
      </w:r>
    </w:p>
    <w:p w14:paraId="7FC41093" w14:textId="77777777" w:rsidR="00570442" w:rsidRPr="00570442" w:rsidRDefault="00570442" w:rsidP="00F12EDB">
      <w:pPr>
        <w:numPr>
          <w:ilvl w:val="0"/>
          <w:numId w:val="8"/>
        </w:numPr>
        <w:rPr>
          <w:rFonts w:cs="Times New Roman"/>
          <w:color w:val="000000" w:themeColor="text1"/>
          <w:sz w:val="26"/>
          <w:szCs w:val="26"/>
        </w:rPr>
      </w:pPr>
      <w:r w:rsidRPr="00570442">
        <w:rPr>
          <w:rFonts w:cs="Times New Roman"/>
          <w:color w:val="000000" w:themeColor="text1"/>
          <w:sz w:val="26"/>
          <w:szCs w:val="26"/>
        </w:rPr>
        <w:t>Thuộc tính ButtonStyle.side mặc định quy định giao diện của đường viền (outline).</w:t>
      </w:r>
    </w:p>
    <w:p w14:paraId="1FBCDE0D" w14:textId="77777777" w:rsidR="00570442" w:rsidRPr="00570442" w:rsidRDefault="00570442" w:rsidP="00F12EDB">
      <w:pPr>
        <w:numPr>
          <w:ilvl w:val="0"/>
          <w:numId w:val="8"/>
        </w:numPr>
        <w:rPr>
          <w:rFonts w:cs="Times New Roman"/>
          <w:color w:val="000000" w:themeColor="text1"/>
          <w:sz w:val="26"/>
          <w:szCs w:val="26"/>
        </w:rPr>
      </w:pPr>
      <w:r w:rsidRPr="00570442">
        <w:rPr>
          <w:rFonts w:cs="Times New Roman"/>
          <w:color w:val="000000" w:themeColor="text1"/>
          <w:sz w:val="26"/>
          <w:szCs w:val="26"/>
        </w:rPr>
        <w:t>Nếu muốn tùy chỉnh cả hình dạng (shape) và đường viền (outline), cần chỉ định đồng thời ButtonStyle.shape và ButtonStyle.side [4].</w:t>
      </w:r>
    </w:p>
    <w:p w14:paraId="2B9F5BEF" w14:textId="77777777" w:rsidR="00570442" w:rsidRPr="00570442" w:rsidRDefault="00570442" w:rsidP="00F12EDB">
      <w:pPr>
        <w:numPr>
          <w:ilvl w:val="0"/>
          <w:numId w:val="8"/>
        </w:numPr>
        <w:rPr>
          <w:rFonts w:cs="Times New Roman"/>
          <w:color w:val="000000" w:themeColor="text1"/>
          <w:sz w:val="26"/>
          <w:szCs w:val="26"/>
        </w:rPr>
      </w:pPr>
      <w:r w:rsidRPr="00570442">
        <w:rPr>
          <w:rFonts w:cs="Times New Roman"/>
          <w:color w:val="000000" w:themeColor="text1"/>
          <w:sz w:val="26"/>
          <w:szCs w:val="26"/>
        </w:rPr>
        <w:t>Văn bản và biểu tượng (icon) trên nút được hiển thị bằng màu foregroundColor [4].</w:t>
      </w:r>
    </w:p>
    <w:p w14:paraId="41E117C7" w14:textId="012ABEA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w:t>
      </w:r>
    </w:p>
    <w:p w14:paraId="735A0DF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OutlinedButton(</w:t>
      </w:r>
    </w:p>
    <w:p w14:paraId="60D6094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0E2DE4B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debugPrint('OutlinedButton pressed');</w:t>
      </w:r>
    </w:p>
    <w:p w14:paraId="11AB519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465C7E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const Text('Outlined Button'),</w:t>
      </w:r>
    </w:p>
    <w:p w14:paraId="7FB3A02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687F85AB" w14:textId="77777777" w:rsidR="008C1042" w:rsidRPr="00616918" w:rsidRDefault="008C1042" w:rsidP="00EE3E7E">
      <w:pPr>
        <w:rPr>
          <w:rFonts w:cs="Times New Roman"/>
          <w:color w:val="000000" w:themeColor="text1"/>
          <w:sz w:val="26"/>
          <w:szCs w:val="26"/>
        </w:rPr>
      </w:pPr>
      <w:r w:rsidRPr="00616918">
        <w:rPr>
          <w:rFonts w:cs="Times New Roman"/>
          <w:color w:val="000000" w:themeColor="text1"/>
          <w:sz w:val="26"/>
          <w:szCs w:val="26"/>
        </w:rPr>
        <w:t>Default style của OutlinedButton có đường viền (border outline) rõ ràng, giúp phân biệt với TextButton, nhưng mang mức độ nhấn mạnh thấp hơn ElevatedButton [4].</w:t>
      </w:r>
    </w:p>
    <w:p w14:paraId="1284BBEC" w14:textId="6F943CD0" w:rsidR="00EE3E7E" w:rsidRPr="00616918" w:rsidRDefault="000F13EB"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lastRenderedPageBreak/>
        <w:t>1</w:t>
      </w:r>
      <w:r w:rsidR="00EE3E7E" w:rsidRPr="00616918">
        <w:rPr>
          <w:rFonts w:ascii="Times New Roman" w:hAnsi="Times New Roman" w:cs="Times New Roman"/>
          <w:color w:val="000000" w:themeColor="text1"/>
        </w:rPr>
        <w:t>.1.4. IconButton</w:t>
      </w:r>
    </w:p>
    <w:p w14:paraId="754822E9" w14:textId="77777777" w:rsidR="0041575A" w:rsidRPr="00616918" w:rsidRDefault="0041575A" w:rsidP="00EE3E7E">
      <w:pPr>
        <w:rPr>
          <w:rFonts w:cs="Times New Roman"/>
          <w:color w:val="000000" w:themeColor="text1"/>
          <w:sz w:val="26"/>
          <w:szCs w:val="26"/>
        </w:rPr>
      </w:pPr>
      <w:r w:rsidRPr="00616918">
        <w:rPr>
          <w:rFonts w:cs="Times New Roman"/>
          <w:color w:val="000000" w:themeColor="text1"/>
          <w:sz w:val="26"/>
          <w:szCs w:val="26"/>
        </w:rPr>
        <w:t>IconButton là loại nút hình tròn chỉ hiển thị biểu tượng (icon) và phản hồi khi chạm bằng hiệu ứng fill màu [5]. Trong Material Design 3, có bốn kiểu mới được giới thiệu: standard, filled, filled tonal, và outlined [5].</w:t>
      </w:r>
    </w:p>
    <w:p w14:paraId="2E5666C3"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Quy tắc về icon size:</w:t>
      </w:r>
    </w:p>
    <w:p w14:paraId="674CB8BA" w14:textId="6A982FDF" w:rsidR="00101427" w:rsidRPr="00616918" w:rsidRDefault="00101427" w:rsidP="00F12EDB">
      <w:pPr>
        <w:pStyle w:val="ListParagraph"/>
        <w:numPr>
          <w:ilvl w:val="0"/>
          <w:numId w:val="9"/>
        </w:numPr>
        <w:rPr>
          <w:rFonts w:cs="Times New Roman"/>
          <w:bCs/>
          <w:color w:val="000000" w:themeColor="text1"/>
          <w:sz w:val="26"/>
          <w:szCs w:val="26"/>
        </w:rPr>
      </w:pPr>
      <w:r w:rsidRPr="00616918">
        <w:rPr>
          <w:rFonts w:cs="Times New Roman"/>
          <w:bCs/>
          <w:color w:val="000000" w:themeColor="text1"/>
          <w:sz w:val="26"/>
          <w:szCs w:val="26"/>
        </w:rPr>
        <w:t>Không nên ghi đè kích thước icon bằng thuộc tính Icon.size; thay vào đó, sử dụng thuộc tính iconSize của IconButton [5].</w:t>
      </w:r>
    </w:p>
    <w:p w14:paraId="0557989B" w14:textId="7F850CD3" w:rsidR="00101427" w:rsidRPr="00616918" w:rsidRDefault="00101427" w:rsidP="00F12EDB">
      <w:pPr>
        <w:pStyle w:val="ListParagraph"/>
        <w:numPr>
          <w:ilvl w:val="0"/>
          <w:numId w:val="9"/>
        </w:numPr>
        <w:rPr>
          <w:rFonts w:cs="Times New Roman"/>
          <w:bCs/>
          <w:color w:val="000000" w:themeColor="text1"/>
          <w:sz w:val="26"/>
          <w:szCs w:val="26"/>
        </w:rPr>
      </w:pPr>
      <w:r w:rsidRPr="00616918">
        <w:rPr>
          <w:rFonts w:cs="Times New Roman"/>
          <w:bCs/>
          <w:color w:val="000000" w:themeColor="text1"/>
          <w:sz w:val="26"/>
          <w:szCs w:val="26"/>
        </w:rPr>
        <w:t>Khu vực có thể chạm (hit region) phải có kích thước tối thiểu kMinInteractiveDimension pixels để đáp ứng yêu cầu về touch target size [5].</w:t>
      </w:r>
    </w:p>
    <w:p w14:paraId="1D34D44F"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w:t>
      </w:r>
    </w:p>
    <w:p w14:paraId="0EC1972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IconButton(</w:t>
      </w:r>
    </w:p>
    <w:p w14:paraId="33D1168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const Icon(Icons.volume_up),</w:t>
      </w:r>
    </w:p>
    <w:p w14:paraId="77590A1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tooltip: 'Increase volume by 10',</w:t>
      </w:r>
    </w:p>
    <w:p w14:paraId="2DE4C2D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3C1270B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2A7AFD7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_volume += 10;</w:t>
      </w:r>
    </w:p>
    <w:p w14:paraId="4B598D2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589C8D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1EBDE7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60C251B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Ví dụ này cho thấy IconButton với icon volume_up, có tooltip và tăng volume khi pressed [5].</w:t>
      </w:r>
    </w:p>
    <w:p w14:paraId="19C50B09" w14:textId="1B06248A" w:rsidR="00EE3E7E" w:rsidRPr="00616918" w:rsidRDefault="003B18CC" w:rsidP="00B85ED9">
      <w:pPr>
        <w:pStyle w:val="Heading3"/>
        <w:rPr>
          <w:rFonts w:ascii="Times New Roman" w:hAnsi="Times New Roman" w:cs="Times New Roman"/>
          <w:color w:val="000000" w:themeColor="text1"/>
        </w:rPr>
      </w:pPr>
      <w:bookmarkStart w:id="7" w:name="_Toc211333790"/>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2. FloatingActionButton (FAB)</w:t>
      </w:r>
      <w:bookmarkEnd w:id="7"/>
    </w:p>
    <w:p w14:paraId="7EFCAF32" w14:textId="77777777" w:rsidR="00A14FDE" w:rsidRPr="00616918" w:rsidRDefault="00A14FDE" w:rsidP="00EE3E7E">
      <w:pPr>
        <w:rPr>
          <w:rFonts w:cs="Times New Roman"/>
          <w:color w:val="000000" w:themeColor="text1"/>
          <w:sz w:val="26"/>
          <w:szCs w:val="26"/>
        </w:rPr>
      </w:pPr>
      <w:r w:rsidRPr="00616918">
        <w:rPr>
          <w:rFonts w:cs="Times New Roman"/>
          <w:color w:val="000000" w:themeColor="text1"/>
          <w:sz w:val="26"/>
          <w:szCs w:val="26"/>
        </w:rPr>
        <w:t>FloatingActionButton (FAB) là nút hành động hình tròn, nổi lên trên nội dung để làm nổi bật primary action của màn hình [1]. FAB thường được sử dụng trong thuộc tính Scaffold.floatingActionButton [1].</w:t>
      </w:r>
    </w:p>
    <w:p w14:paraId="6DDADBD3" w14:textId="355CB62A" w:rsidR="00EE3E7E" w:rsidRPr="00616918" w:rsidRDefault="00B404C3"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w:t>
      </w:r>
      <w:r w:rsidRPr="00616918">
        <w:rPr>
          <w:rFonts w:ascii="Times New Roman" w:hAnsi="Times New Roman" w:cs="Times New Roman"/>
          <w:color w:val="000000" w:themeColor="text1"/>
        </w:rPr>
        <w:t>2.1</w:t>
      </w:r>
      <w:r w:rsidR="00EE3E7E" w:rsidRPr="00616918">
        <w:rPr>
          <w:rFonts w:ascii="Times New Roman" w:hAnsi="Times New Roman" w:cs="Times New Roman"/>
          <w:color w:val="000000" w:themeColor="text1"/>
        </w:rPr>
        <w:t>. Các biến thể của FAB</w:t>
      </w:r>
    </w:p>
    <w:p w14:paraId="003024CB"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Small FAB:</w:t>
      </w:r>
    </w:p>
    <w:p w14:paraId="52002C0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FloatingActionButton.small(</w:t>
      </w:r>
    </w:p>
    <w:p w14:paraId="6BA5EFC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57ED328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const Icon(Icons.add),</w:t>
      </w:r>
    </w:p>
    <w:p w14:paraId="41B7977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w:t>
      </w:r>
    </w:p>
    <w:p w14:paraId="3B3B96B0"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Standard FAB:</w:t>
      </w:r>
    </w:p>
    <w:p w14:paraId="7810B69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FloatingActionButton(</w:t>
      </w:r>
    </w:p>
    <w:p w14:paraId="3439210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0EB5250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const Icon(Icons.add),</w:t>
      </w:r>
    </w:p>
    <w:p w14:paraId="565A06F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56CAC70A"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Large FAB:</w:t>
      </w:r>
    </w:p>
    <w:p w14:paraId="3C42AE2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FloatingActionButton.large(</w:t>
      </w:r>
    </w:p>
    <w:p w14:paraId="651F56F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7E5760C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const Icon(Icons.add),</w:t>
      </w:r>
    </w:p>
    <w:p w14:paraId="7928641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1D95CB29"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Extended FAB:</w:t>
      </w:r>
    </w:p>
    <w:p w14:paraId="169FABE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FloatingActionButton.extended(</w:t>
      </w:r>
    </w:p>
    <w:p w14:paraId="069285C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3E21DF8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const Icon(Icons.add),</w:t>
      </w:r>
    </w:p>
    <w:p w14:paraId="3488400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label: const Text('Add'),</w:t>
      </w:r>
    </w:p>
    <w:p w14:paraId="6A0C9F5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014A785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Extended FAB kết hợp cả icon và text label, cung cấp context rõ ràng hơn cho action [1].</w:t>
      </w:r>
    </w:p>
    <w:p w14:paraId="20F6AAD9" w14:textId="7299F4A6" w:rsidR="00EE3E7E" w:rsidRPr="00616918" w:rsidRDefault="00CC2F7C"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.2.2. Nguyên tắc sử dụng FAB</w:t>
      </w:r>
    </w:p>
    <w:p w14:paraId="3204FE22" w14:textId="77777777" w:rsidR="00EE3E7E" w:rsidRPr="00EE3E7E" w:rsidRDefault="00EE3E7E" w:rsidP="007D0874">
      <w:pPr>
        <w:numPr>
          <w:ilvl w:val="0"/>
          <w:numId w:val="3"/>
        </w:numPr>
        <w:rPr>
          <w:rFonts w:cs="Times New Roman"/>
          <w:bCs/>
          <w:color w:val="000000" w:themeColor="text1"/>
          <w:sz w:val="26"/>
          <w:szCs w:val="26"/>
        </w:rPr>
      </w:pPr>
      <w:r w:rsidRPr="00EE3E7E">
        <w:rPr>
          <w:rFonts w:cs="Times New Roman"/>
          <w:bCs/>
          <w:color w:val="000000" w:themeColor="text1"/>
          <w:sz w:val="26"/>
          <w:szCs w:val="26"/>
        </w:rPr>
        <w:t>Tối đa một FAB trên mỗi màn hình</w:t>
      </w:r>
    </w:p>
    <w:p w14:paraId="04961F48" w14:textId="77777777" w:rsidR="00EE3E7E" w:rsidRPr="00EE3E7E" w:rsidRDefault="00EE3E7E" w:rsidP="007D0874">
      <w:pPr>
        <w:numPr>
          <w:ilvl w:val="0"/>
          <w:numId w:val="3"/>
        </w:numPr>
        <w:rPr>
          <w:rFonts w:cs="Times New Roman"/>
          <w:bCs/>
          <w:color w:val="000000" w:themeColor="text1"/>
          <w:sz w:val="26"/>
          <w:szCs w:val="26"/>
        </w:rPr>
      </w:pPr>
      <w:r w:rsidRPr="00EE3E7E">
        <w:rPr>
          <w:rFonts w:cs="Times New Roman"/>
          <w:bCs/>
          <w:color w:val="000000" w:themeColor="text1"/>
          <w:sz w:val="26"/>
          <w:szCs w:val="26"/>
        </w:rPr>
        <w:t>Chỉ sử dụng cho positive action như "create", "share", hoặc "navigate"</w:t>
      </w:r>
    </w:p>
    <w:p w14:paraId="0E3ABC7A" w14:textId="77777777" w:rsidR="00EE3E7E" w:rsidRPr="00EE3E7E" w:rsidRDefault="00EE3E7E" w:rsidP="007D0874">
      <w:pPr>
        <w:numPr>
          <w:ilvl w:val="0"/>
          <w:numId w:val="3"/>
        </w:numPr>
        <w:rPr>
          <w:rFonts w:cs="Times New Roman"/>
          <w:bCs/>
          <w:color w:val="000000" w:themeColor="text1"/>
          <w:sz w:val="26"/>
          <w:szCs w:val="26"/>
        </w:rPr>
      </w:pPr>
      <w:r w:rsidRPr="00EE3E7E">
        <w:rPr>
          <w:rFonts w:cs="Times New Roman"/>
          <w:bCs/>
          <w:color w:val="000000" w:themeColor="text1"/>
          <w:sz w:val="26"/>
          <w:szCs w:val="26"/>
        </w:rPr>
        <w:t>Nếu có nhiều FAB trong một Route, mỗi button cần có heroTag unique [1]</w:t>
      </w:r>
    </w:p>
    <w:p w14:paraId="7E5D4FB3" w14:textId="77777777" w:rsidR="00EE3E7E" w:rsidRPr="00EE3E7E" w:rsidRDefault="00EE3E7E" w:rsidP="007D0874">
      <w:pPr>
        <w:numPr>
          <w:ilvl w:val="0"/>
          <w:numId w:val="3"/>
        </w:numPr>
        <w:rPr>
          <w:rFonts w:cs="Times New Roman"/>
          <w:bCs/>
          <w:color w:val="000000" w:themeColor="text1"/>
          <w:sz w:val="26"/>
          <w:szCs w:val="26"/>
        </w:rPr>
      </w:pPr>
      <w:r w:rsidRPr="00EE3E7E">
        <w:rPr>
          <w:rFonts w:cs="Times New Roman"/>
          <w:bCs/>
          <w:color w:val="000000" w:themeColor="text1"/>
          <w:sz w:val="26"/>
          <w:szCs w:val="26"/>
        </w:rPr>
        <w:t>Không nên disable FAB vì không có indication nào cho user [1]</w:t>
      </w:r>
    </w:p>
    <w:p w14:paraId="5CC77123" w14:textId="4C9CB982" w:rsidR="00EE3E7E" w:rsidRPr="00616918" w:rsidRDefault="000F2E48" w:rsidP="00B85ED9">
      <w:pPr>
        <w:pStyle w:val="Heading3"/>
        <w:rPr>
          <w:rFonts w:ascii="Times New Roman" w:hAnsi="Times New Roman" w:cs="Times New Roman"/>
          <w:color w:val="000000" w:themeColor="text1"/>
        </w:rPr>
      </w:pPr>
      <w:bookmarkStart w:id="8" w:name="_Toc211333791"/>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.3. TextField và Input Validation</w:t>
      </w:r>
      <w:bookmarkEnd w:id="8"/>
    </w:p>
    <w:p w14:paraId="6B67E8B6" w14:textId="77777777" w:rsidR="003D3B6B" w:rsidRPr="00616918" w:rsidRDefault="003D3B6B" w:rsidP="00EE3E7E">
      <w:pPr>
        <w:rPr>
          <w:rFonts w:cs="Times New Roman"/>
          <w:color w:val="000000" w:themeColor="text1"/>
          <w:sz w:val="26"/>
          <w:szCs w:val="26"/>
        </w:rPr>
      </w:pPr>
      <w:r w:rsidRPr="00616918">
        <w:rPr>
          <w:rFonts w:cs="Times New Roman"/>
          <w:color w:val="000000" w:themeColor="text1"/>
          <w:sz w:val="26"/>
          <w:szCs w:val="26"/>
        </w:rPr>
        <w:t>TextField cho phép người dùng nhập văn bản bằng bàn phím vật lý hoặc bàn phím ảo trên màn hình [6]. Đây là widget cốt lõi được sử dụng để thu thập dữ liệu đầu vào từ người dùng trong ứng dụng.</w:t>
      </w:r>
    </w:p>
    <w:p w14:paraId="072F7FEA" w14:textId="486525CC" w:rsidR="00EE3E7E" w:rsidRPr="00616918" w:rsidRDefault="008525B4"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lastRenderedPageBreak/>
        <w:t>1</w:t>
      </w:r>
      <w:r w:rsidR="00EE3E7E" w:rsidRPr="00616918">
        <w:rPr>
          <w:rFonts w:ascii="Times New Roman" w:hAnsi="Times New Roman" w:cs="Times New Roman"/>
          <w:color w:val="000000" w:themeColor="text1"/>
        </w:rPr>
        <w:t>.3.1. TextEditingController</w:t>
      </w:r>
    </w:p>
    <w:p w14:paraId="6E6E7CA0" w14:textId="77777777" w:rsidR="00925766" w:rsidRPr="00925766" w:rsidRDefault="00925766" w:rsidP="00925766">
      <w:pPr>
        <w:rPr>
          <w:rFonts w:cs="Times New Roman"/>
          <w:color w:val="000000" w:themeColor="text1"/>
          <w:sz w:val="26"/>
          <w:szCs w:val="26"/>
        </w:rPr>
      </w:pPr>
      <w:r w:rsidRPr="00925766">
        <w:rPr>
          <w:rFonts w:cs="Times New Roman"/>
          <w:color w:val="000000" w:themeColor="text1"/>
          <w:sz w:val="26"/>
          <w:szCs w:val="26"/>
        </w:rPr>
        <w:t>Controller được sử dụng để:</w:t>
      </w:r>
    </w:p>
    <w:p w14:paraId="1FAFFB3D" w14:textId="77777777" w:rsidR="00925766" w:rsidRPr="00925766" w:rsidRDefault="00925766" w:rsidP="00F12EDB">
      <w:pPr>
        <w:numPr>
          <w:ilvl w:val="0"/>
          <w:numId w:val="10"/>
        </w:numPr>
        <w:rPr>
          <w:rFonts w:cs="Times New Roman"/>
          <w:color w:val="000000" w:themeColor="text1"/>
          <w:sz w:val="26"/>
          <w:szCs w:val="26"/>
        </w:rPr>
      </w:pPr>
      <w:r w:rsidRPr="00925766">
        <w:rPr>
          <w:rFonts w:cs="Times New Roman"/>
          <w:color w:val="000000" w:themeColor="text1"/>
          <w:sz w:val="26"/>
          <w:szCs w:val="26"/>
        </w:rPr>
        <w:t>Quản lý nội dung văn bản hiển thị trong TextField.</w:t>
      </w:r>
    </w:p>
    <w:p w14:paraId="3D462967" w14:textId="77777777" w:rsidR="00925766" w:rsidRPr="00925766" w:rsidRDefault="00925766" w:rsidP="00F12EDB">
      <w:pPr>
        <w:numPr>
          <w:ilvl w:val="0"/>
          <w:numId w:val="10"/>
        </w:numPr>
        <w:rPr>
          <w:rFonts w:cs="Times New Roman"/>
          <w:color w:val="000000" w:themeColor="text1"/>
          <w:sz w:val="26"/>
          <w:szCs w:val="26"/>
        </w:rPr>
      </w:pPr>
      <w:r w:rsidRPr="00925766">
        <w:rPr>
          <w:rFonts w:cs="Times New Roman"/>
          <w:color w:val="000000" w:themeColor="text1"/>
          <w:sz w:val="26"/>
          <w:szCs w:val="26"/>
        </w:rPr>
        <w:t>Thiết lập giá trị khởi tạo (initial value).</w:t>
      </w:r>
    </w:p>
    <w:p w14:paraId="47AF30E1" w14:textId="77777777" w:rsidR="00925766" w:rsidRPr="00925766" w:rsidRDefault="00925766" w:rsidP="00F12EDB">
      <w:pPr>
        <w:numPr>
          <w:ilvl w:val="0"/>
          <w:numId w:val="10"/>
        </w:numPr>
        <w:rPr>
          <w:rFonts w:cs="Times New Roman"/>
          <w:color w:val="000000" w:themeColor="text1"/>
          <w:sz w:val="26"/>
          <w:szCs w:val="26"/>
        </w:rPr>
      </w:pPr>
      <w:r w:rsidRPr="00925766">
        <w:rPr>
          <w:rFonts w:cs="Times New Roman"/>
          <w:color w:val="000000" w:themeColor="text1"/>
          <w:sz w:val="26"/>
          <w:szCs w:val="26"/>
        </w:rPr>
        <w:t>Kiểm soát vùng chọn (selection) và vùng đang nhập (composing region).</w:t>
      </w:r>
    </w:p>
    <w:p w14:paraId="26F30720" w14:textId="77777777" w:rsidR="00925766" w:rsidRPr="00925766" w:rsidRDefault="00925766" w:rsidP="00F12EDB">
      <w:pPr>
        <w:numPr>
          <w:ilvl w:val="0"/>
          <w:numId w:val="10"/>
        </w:numPr>
        <w:rPr>
          <w:rFonts w:cs="Times New Roman"/>
          <w:color w:val="000000" w:themeColor="text1"/>
          <w:sz w:val="26"/>
          <w:szCs w:val="26"/>
        </w:rPr>
      </w:pPr>
      <w:r w:rsidRPr="00925766">
        <w:rPr>
          <w:rFonts w:cs="Times New Roman"/>
          <w:color w:val="000000" w:themeColor="text1"/>
          <w:sz w:val="26"/>
          <w:szCs w:val="26"/>
        </w:rPr>
        <w:t>Theo dõi các thay đổi đối với văn bản, vùng chọn, và vùng đang nhập [6].</w:t>
      </w:r>
    </w:p>
    <w:p w14:paraId="0BAC1DE8"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TextField với Controller:</w:t>
      </w:r>
    </w:p>
    <w:p w14:paraId="65E2E10B" w14:textId="1F2F79AC"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final TextEditingController _controller = TextEditingController();</w:t>
      </w:r>
    </w:p>
    <w:p w14:paraId="4BE04C9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TextField(</w:t>
      </w:r>
    </w:p>
    <w:p w14:paraId="76E6544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controller: _controller,</w:t>
      </w:r>
    </w:p>
    <w:p w14:paraId="7D3B2BE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decoration: const InputDecoration(</w:t>
      </w:r>
    </w:p>
    <w:p w14:paraId="6211666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border: OutlineInputBorder(),</w:t>
      </w:r>
    </w:p>
    <w:p w14:paraId="50939ED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labelText: 'Enter your text',</w:t>
      </w:r>
    </w:p>
    <w:p w14:paraId="4A419B3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1ED33A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13E43663"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TextField với Validation:</w:t>
      </w:r>
    </w:p>
    <w:p w14:paraId="350732D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TextField(</w:t>
      </w:r>
    </w:p>
    <w:p w14:paraId="7035D81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decoration: InputDecoration(</w:t>
      </w:r>
    </w:p>
    <w:p w14:paraId="5CAED0F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border: const OutlineInputBorder(),</w:t>
      </w:r>
    </w:p>
    <w:p w14:paraId="3993E7B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labelText: 'Email',</w:t>
      </w:r>
    </w:p>
    <w:p w14:paraId="7A2CB8E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errorText: _errorText,</w:t>
      </w:r>
    </w:p>
    <w:p w14:paraId="20BE984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AE51A0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onChanged: (String value) {</w:t>
      </w:r>
    </w:p>
    <w:p w14:paraId="5224AC3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63F0088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_errorText = value.contains('@') ? null : 'Invalid email';</w:t>
      </w:r>
    </w:p>
    <w:p w14:paraId="0A85277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148186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5DD4A9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w:t>
      </w:r>
    </w:p>
    <w:p w14:paraId="0584340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Trong ví dụ này, TextField hiển thị error text khi email không hợp lệ [6].</w:t>
      </w:r>
    </w:p>
    <w:p w14:paraId="3BCD36A7" w14:textId="45872594" w:rsidR="00EE3E7E" w:rsidRPr="00616918" w:rsidRDefault="000D21FD"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.3.2. Lifecycle của TextField</w:t>
      </w:r>
    </w:p>
    <w:p w14:paraId="4AB68866" w14:textId="25FE6C49"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Khi </w:t>
      </w:r>
      <w:r w:rsidR="00EB3DF4" w:rsidRPr="00616918">
        <w:rPr>
          <w:rFonts w:cs="Times New Roman"/>
          <w:bCs/>
          <w:color w:val="000000" w:themeColor="text1"/>
          <w:sz w:val="26"/>
          <w:szCs w:val="26"/>
        </w:rPr>
        <w:t>người dùng</w:t>
      </w:r>
      <w:r w:rsidRPr="00EE3E7E">
        <w:rPr>
          <w:rFonts w:cs="Times New Roman"/>
          <w:bCs/>
          <w:color w:val="000000" w:themeColor="text1"/>
          <w:sz w:val="26"/>
          <w:szCs w:val="26"/>
        </w:rPr>
        <w:t xml:space="preserve"> hoàn thành editing:</w:t>
      </w:r>
    </w:p>
    <w:p w14:paraId="71AE3564" w14:textId="1AE8B993" w:rsidR="00001749" w:rsidRPr="00616918" w:rsidRDefault="00001749" w:rsidP="00F12EDB">
      <w:pPr>
        <w:pStyle w:val="ListParagraph"/>
        <w:numPr>
          <w:ilvl w:val="0"/>
          <w:numId w:val="10"/>
        </w:numPr>
        <w:rPr>
          <w:rFonts w:cs="Times New Roman"/>
          <w:color w:val="000000" w:themeColor="text1"/>
          <w:sz w:val="26"/>
          <w:szCs w:val="26"/>
        </w:rPr>
      </w:pPr>
      <w:r w:rsidRPr="00616918">
        <w:rPr>
          <w:rFonts w:cs="Times New Roman"/>
          <w:color w:val="000000" w:themeColor="text1"/>
          <w:sz w:val="26"/>
          <w:szCs w:val="26"/>
        </w:rPr>
        <w:t>Bước 1: Quá trình chỉnh sửa được hoàn tất (finalized) và callback onChanged được gọi (theo mặc định).</w:t>
      </w:r>
    </w:p>
    <w:p w14:paraId="4343348A" w14:textId="120707F5" w:rsidR="00001749" w:rsidRPr="00616918" w:rsidRDefault="00001749" w:rsidP="00F12EDB">
      <w:pPr>
        <w:pStyle w:val="ListParagraph"/>
        <w:numPr>
          <w:ilvl w:val="0"/>
          <w:numId w:val="10"/>
        </w:numPr>
        <w:rPr>
          <w:rFonts w:cs="Times New Roman"/>
          <w:color w:val="000000" w:themeColor="text1"/>
          <w:sz w:val="26"/>
          <w:szCs w:val="26"/>
        </w:rPr>
      </w:pPr>
      <w:r w:rsidRPr="00616918">
        <w:rPr>
          <w:rFonts w:cs="Times New Roman"/>
          <w:color w:val="000000" w:themeColor="text1"/>
          <w:sz w:val="26"/>
          <w:szCs w:val="26"/>
        </w:rPr>
        <w:t>Bước 2: Callback onSubmitted được kích hoạt (invoke) với giá trị đầu vào của người dùng [6].</w:t>
      </w:r>
    </w:p>
    <w:p w14:paraId="6F129EE7" w14:textId="389822D7" w:rsidR="00EE3E7E" w:rsidRPr="00616918" w:rsidRDefault="000D21FD"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.3.3. Best Practices</w:t>
      </w:r>
    </w:p>
    <w:p w14:paraId="5B1CE7FF" w14:textId="7835668C" w:rsidR="002F3F0E" w:rsidRPr="00616918" w:rsidRDefault="002F3F0E" w:rsidP="00F12EDB">
      <w:pPr>
        <w:pStyle w:val="ListParagraph"/>
        <w:numPr>
          <w:ilvl w:val="0"/>
          <w:numId w:val="10"/>
        </w:numPr>
        <w:rPr>
          <w:rFonts w:cs="Times New Roman"/>
          <w:bCs/>
          <w:color w:val="000000" w:themeColor="text1"/>
          <w:sz w:val="26"/>
          <w:szCs w:val="26"/>
        </w:rPr>
      </w:pPr>
      <w:r w:rsidRPr="00616918">
        <w:rPr>
          <w:rFonts w:cs="Times New Roman"/>
          <w:bCs/>
          <w:color w:val="000000" w:themeColor="text1"/>
          <w:sz w:val="26"/>
          <w:szCs w:val="26"/>
        </w:rPr>
        <w:t>Luôn dispose TextEditingController khi không còn sử dụng để tránh rò rỉ bộ nhớ.</w:t>
      </w:r>
    </w:p>
    <w:p w14:paraId="7EFCFFD1" w14:textId="4381C610" w:rsidR="002F3F0E" w:rsidRPr="00616918" w:rsidRDefault="002F3F0E" w:rsidP="00F12EDB">
      <w:pPr>
        <w:pStyle w:val="ListParagraph"/>
        <w:numPr>
          <w:ilvl w:val="0"/>
          <w:numId w:val="10"/>
        </w:numPr>
        <w:rPr>
          <w:rFonts w:cs="Times New Roman"/>
          <w:bCs/>
          <w:color w:val="000000" w:themeColor="text1"/>
          <w:sz w:val="26"/>
          <w:szCs w:val="26"/>
        </w:rPr>
      </w:pPr>
      <w:r w:rsidRPr="00616918">
        <w:rPr>
          <w:rFonts w:cs="Times New Roman"/>
          <w:bCs/>
          <w:color w:val="000000" w:themeColor="text1"/>
          <w:sz w:val="26"/>
          <w:szCs w:val="26"/>
        </w:rPr>
        <w:t>Sử dụng characters.length thay vì string.length để xử lý đúng các emoji và ký tự phức tạp.</w:t>
      </w:r>
    </w:p>
    <w:p w14:paraId="4AEF017E" w14:textId="06B40007" w:rsidR="002F3F0E" w:rsidRPr="00616918" w:rsidRDefault="002F3F0E" w:rsidP="00F12EDB">
      <w:pPr>
        <w:pStyle w:val="ListParagraph"/>
        <w:numPr>
          <w:ilvl w:val="0"/>
          <w:numId w:val="10"/>
        </w:numPr>
        <w:rPr>
          <w:rFonts w:cs="Times New Roman"/>
          <w:bCs/>
          <w:color w:val="000000" w:themeColor="text1"/>
          <w:sz w:val="26"/>
          <w:szCs w:val="26"/>
        </w:rPr>
      </w:pPr>
      <w:r w:rsidRPr="00616918">
        <w:rPr>
          <w:rFonts w:cs="Times New Roman"/>
          <w:bCs/>
          <w:color w:val="000000" w:themeColor="text1"/>
          <w:sz w:val="26"/>
          <w:szCs w:val="26"/>
        </w:rPr>
        <w:t>Khi TextField nằm trong scrolling container, nên chỉ định controller và quản lý vòng đời (lifecycle) của nó từ Stateful ancestor [6].</w:t>
      </w:r>
    </w:p>
    <w:p w14:paraId="014E3FD0" w14:textId="261A6771" w:rsidR="00EE3E7E" w:rsidRPr="00616918" w:rsidRDefault="0066334A" w:rsidP="00B85ED9">
      <w:pPr>
        <w:pStyle w:val="Heading3"/>
        <w:rPr>
          <w:rFonts w:ascii="Times New Roman" w:hAnsi="Times New Roman" w:cs="Times New Roman"/>
          <w:color w:val="000000" w:themeColor="text1"/>
        </w:rPr>
      </w:pPr>
      <w:bookmarkStart w:id="9" w:name="_Toc211333792"/>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.4. Card Widget</w:t>
      </w:r>
      <w:bookmarkEnd w:id="9"/>
    </w:p>
    <w:p w14:paraId="721C533B" w14:textId="77777777" w:rsidR="00CB19F4" w:rsidRPr="00616918" w:rsidRDefault="00CB19F4" w:rsidP="00EE3E7E">
      <w:pPr>
        <w:rPr>
          <w:rFonts w:cs="Times New Roman"/>
          <w:color w:val="000000" w:themeColor="text1"/>
          <w:sz w:val="26"/>
          <w:szCs w:val="26"/>
        </w:rPr>
      </w:pPr>
      <w:r w:rsidRPr="00616918">
        <w:rPr>
          <w:rFonts w:cs="Times New Roman"/>
          <w:color w:val="000000" w:themeColor="text1"/>
          <w:sz w:val="26"/>
          <w:szCs w:val="26"/>
        </w:rPr>
        <w:t>Card là widget trong Material Design dùng để tạo một panel có góc bo tròn và hiệu ứng đổ bóng (shadow) [11]. Card thường được sử dụng để nhóm các thông tin và hành động có liên quan lại với nhau.</w:t>
      </w:r>
    </w:p>
    <w:p w14:paraId="4B639047" w14:textId="0510D732"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Đặc điểm của Card:</w:t>
      </w:r>
    </w:p>
    <w:p w14:paraId="6237B58B" w14:textId="77777777" w:rsidR="00AF455A" w:rsidRPr="00AF455A" w:rsidRDefault="00AF455A" w:rsidP="00F12EDB">
      <w:pPr>
        <w:numPr>
          <w:ilvl w:val="0"/>
          <w:numId w:val="11"/>
        </w:numPr>
        <w:rPr>
          <w:rFonts w:cs="Times New Roman"/>
          <w:bCs/>
          <w:color w:val="000000" w:themeColor="text1"/>
          <w:sz w:val="26"/>
          <w:szCs w:val="26"/>
        </w:rPr>
      </w:pPr>
      <w:r w:rsidRPr="00AF455A">
        <w:rPr>
          <w:rFonts w:cs="Times New Roman"/>
          <w:bCs/>
          <w:color w:val="000000" w:themeColor="text1"/>
          <w:sz w:val="26"/>
          <w:szCs w:val="26"/>
        </w:rPr>
        <w:t>Có elevation mặc định để tạo hiệu ứng đổ bóng (shadow).</w:t>
      </w:r>
    </w:p>
    <w:p w14:paraId="0E3C8C8F" w14:textId="77777777" w:rsidR="00AF455A" w:rsidRPr="00AF455A" w:rsidRDefault="00AF455A" w:rsidP="00F12EDB">
      <w:pPr>
        <w:numPr>
          <w:ilvl w:val="0"/>
          <w:numId w:val="11"/>
        </w:numPr>
        <w:rPr>
          <w:rFonts w:cs="Times New Roman"/>
          <w:bCs/>
          <w:color w:val="000000" w:themeColor="text1"/>
          <w:sz w:val="26"/>
          <w:szCs w:val="26"/>
        </w:rPr>
      </w:pPr>
      <w:r w:rsidRPr="00AF455A">
        <w:rPr>
          <w:rFonts w:cs="Times New Roman"/>
          <w:bCs/>
          <w:color w:val="000000" w:themeColor="text1"/>
          <w:sz w:val="26"/>
          <w:szCs w:val="26"/>
        </w:rPr>
        <w:t>Góc bo tròn tuân theo Material Design guidelines.</w:t>
      </w:r>
    </w:p>
    <w:p w14:paraId="43E9157A" w14:textId="77777777" w:rsidR="00AF455A" w:rsidRPr="00AF455A" w:rsidRDefault="00AF455A" w:rsidP="00F12EDB">
      <w:pPr>
        <w:numPr>
          <w:ilvl w:val="0"/>
          <w:numId w:val="11"/>
        </w:numPr>
        <w:rPr>
          <w:rFonts w:cs="Times New Roman"/>
          <w:bCs/>
          <w:color w:val="000000" w:themeColor="text1"/>
          <w:sz w:val="26"/>
          <w:szCs w:val="26"/>
        </w:rPr>
      </w:pPr>
      <w:r w:rsidRPr="00AF455A">
        <w:rPr>
          <w:rFonts w:cs="Times New Roman"/>
          <w:bCs/>
          <w:color w:val="000000" w:themeColor="text1"/>
          <w:sz w:val="26"/>
          <w:szCs w:val="26"/>
        </w:rPr>
        <w:t>Có thể chứa bất kỳ widget nào bên trong.</w:t>
      </w:r>
    </w:p>
    <w:p w14:paraId="5FE9C6C1" w14:textId="77777777" w:rsidR="00AF455A" w:rsidRPr="00AF455A" w:rsidRDefault="00AF455A" w:rsidP="00F12EDB">
      <w:pPr>
        <w:numPr>
          <w:ilvl w:val="0"/>
          <w:numId w:val="11"/>
        </w:numPr>
        <w:rPr>
          <w:rFonts w:cs="Times New Roman"/>
          <w:bCs/>
          <w:color w:val="000000" w:themeColor="text1"/>
          <w:sz w:val="26"/>
          <w:szCs w:val="26"/>
        </w:rPr>
      </w:pPr>
      <w:r w:rsidRPr="00AF455A">
        <w:rPr>
          <w:rFonts w:cs="Times New Roman"/>
          <w:bCs/>
          <w:color w:val="000000" w:themeColor="text1"/>
          <w:sz w:val="26"/>
          <w:szCs w:val="26"/>
        </w:rPr>
        <w:t>Hỗ trợ clip behavior để kiểm soát cách hiển thị nội dung con (child content) [11].</w:t>
      </w:r>
    </w:p>
    <w:p w14:paraId="451DF68B"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Basic Card:</w:t>
      </w:r>
    </w:p>
    <w:p w14:paraId="29880DA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Card(</w:t>
      </w:r>
    </w:p>
    <w:p w14:paraId="6381CE9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Column(</w:t>
      </w:r>
    </w:p>
    <w:p w14:paraId="05DF2C6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mainAxisSize: MainAxisSize.min,</w:t>
      </w:r>
    </w:p>
    <w:p w14:paraId="5DB84CE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&lt;Widget&gt;[</w:t>
      </w:r>
    </w:p>
    <w:p w14:paraId="026C1F8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ListTile(</w:t>
      </w:r>
    </w:p>
    <w:p w14:paraId="09033CF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leading: Icon(Icons.album),</w:t>
      </w:r>
    </w:p>
    <w:p w14:paraId="5C459F6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title: Text('The Enchanted Nightingale'),</w:t>
      </w:r>
    </w:p>
    <w:p w14:paraId="7601FA1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subtitle: Text('Music by Julie Gable. Lyrics by Sidney Stein.'),</w:t>
      </w:r>
    </w:p>
    <w:p w14:paraId="44E35B2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12CE6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2927AB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87B62C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50893606"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Card với Elevation:</w:t>
      </w:r>
    </w:p>
    <w:p w14:paraId="3AEA53D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Card(</w:t>
      </w:r>
    </w:p>
    <w:p w14:paraId="4A9EC91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elevation: 8.0,</w:t>
      </w:r>
    </w:p>
    <w:p w14:paraId="4894CEA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margin: const EdgeInsets.all(8.0),</w:t>
      </w:r>
    </w:p>
    <w:p w14:paraId="0FC95E2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Padding(</w:t>
      </w:r>
    </w:p>
    <w:p w14:paraId="3B2CA99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padding: const EdgeInsets.all(16.0),</w:t>
      </w:r>
    </w:p>
    <w:p w14:paraId="3B73205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Text('Card with elevation'),</w:t>
      </w:r>
    </w:p>
    <w:p w14:paraId="4AAD31B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159914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4764E954" w14:textId="77777777" w:rsidR="00413C6B" w:rsidRPr="00616918" w:rsidRDefault="00413C6B" w:rsidP="00EE3E7E">
      <w:pPr>
        <w:rPr>
          <w:rFonts w:cs="Times New Roman"/>
          <w:color w:val="000000" w:themeColor="text1"/>
          <w:sz w:val="26"/>
          <w:szCs w:val="26"/>
        </w:rPr>
      </w:pPr>
      <w:r w:rsidRPr="00616918">
        <w:rPr>
          <w:rFonts w:cs="Times New Roman"/>
          <w:color w:val="000000" w:themeColor="text1"/>
          <w:sz w:val="26"/>
          <w:szCs w:val="26"/>
        </w:rPr>
        <w:t>Card với elevation cao hơn sẽ tạo bóng đổ (shadow) đậm và sâu hơn, giúp thể hiện rõ thứ bậc trực quan (visual hierarchy) giữa các thành phần trong giao diện [11].</w:t>
      </w:r>
    </w:p>
    <w:p w14:paraId="38939489" w14:textId="2C580281" w:rsidR="00EE3E7E" w:rsidRPr="00616918" w:rsidRDefault="0066334A" w:rsidP="00B85ED9">
      <w:pPr>
        <w:pStyle w:val="Heading3"/>
        <w:rPr>
          <w:rFonts w:ascii="Times New Roman" w:hAnsi="Times New Roman" w:cs="Times New Roman"/>
          <w:color w:val="000000" w:themeColor="text1"/>
        </w:rPr>
      </w:pPr>
      <w:bookmarkStart w:id="10" w:name="_Toc211333793"/>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.5. State Management: StatefulWidget và StatelessWidget</w:t>
      </w:r>
      <w:bookmarkEnd w:id="10"/>
    </w:p>
    <w:p w14:paraId="10B630ED" w14:textId="0DA101F7" w:rsidR="00EE3E7E" w:rsidRPr="00616918" w:rsidRDefault="00A2794D"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.5.1. StatelessWidget</w:t>
      </w:r>
    </w:p>
    <w:p w14:paraId="5C56DC0B" w14:textId="77777777" w:rsidR="00792B6F" w:rsidRPr="00616918" w:rsidRDefault="00792B6F" w:rsidP="00EE3E7E">
      <w:pPr>
        <w:rPr>
          <w:rFonts w:cs="Times New Roman"/>
          <w:color w:val="000000" w:themeColor="text1"/>
          <w:sz w:val="26"/>
          <w:szCs w:val="26"/>
        </w:rPr>
      </w:pPr>
      <w:r w:rsidRPr="00616918">
        <w:rPr>
          <w:rFonts w:cs="Times New Roman"/>
          <w:color w:val="000000" w:themeColor="text1"/>
          <w:sz w:val="26"/>
          <w:szCs w:val="26"/>
        </w:rPr>
        <w:t>StatelessWidget là widget không yêu cầu trạng thái có thể thay đổi (mutable state) [12]. Widget này hữu ích khi phần giao diện (UI) chỉ phụ thuộc vào thông tin cấu hình (configuration information) trong object và BuildContext, chứ không thay đổi theo thời gian [12].</w:t>
      </w:r>
    </w:p>
    <w:p w14:paraId="1588B5DA" w14:textId="027BA433"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Đặc điểm của StatelessWidget:</w:t>
      </w:r>
    </w:p>
    <w:p w14:paraId="020F4EC9" w14:textId="77777777" w:rsidR="001D14BC" w:rsidRPr="001D14BC" w:rsidRDefault="001D14BC" w:rsidP="00F12EDB">
      <w:pPr>
        <w:numPr>
          <w:ilvl w:val="0"/>
          <w:numId w:val="12"/>
        </w:numPr>
        <w:rPr>
          <w:rFonts w:cs="Times New Roman"/>
          <w:color w:val="000000" w:themeColor="text1"/>
          <w:sz w:val="26"/>
          <w:szCs w:val="26"/>
        </w:rPr>
      </w:pPr>
      <w:r w:rsidRPr="001D14BC">
        <w:rPr>
          <w:rFonts w:cs="Times New Roman"/>
          <w:color w:val="000000" w:themeColor="text1"/>
          <w:sz w:val="26"/>
          <w:szCs w:val="26"/>
        </w:rPr>
        <w:t>Immutable – không thể thay đổi sau khi được khởi tạo.</w:t>
      </w:r>
    </w:p>
    <w:p w14:paraId="204E2414" w14:textId="77777777" w:rsidR="001D14BC" w:rsidRPr="001D14BC" w:rsidRDefault="001D14BC" w:rsidP="00F12EDB">
      <w:pPr>
        <w:numPr>
          <w:ilvl w:val="0"/>
          <w:numId w:val="12"/>
        </w:numPr>
        <w:rPr>
          <w:rFonts w:cs="Times New Roman"/>
          <w:color w:val="000000" w:themeColor="text1"/>
          <w:sz w:val="26"/>
          <w:szCs w:val="26"/>
        </w:rPr>
      </w:pPr>
      <w:r w:rsidRPr="001D14BC">
        <w:rPr>
          <w:rFonts w:cs="Times New Roman"/>
          <w:color w:val="000000" w:themeColor="text1"/>
          <w:sz w:val="26"/>
          <w:szCs w:val="26"/>
        </w:rPr>
        <w:t>Phương thức build chỉ được gọi trong ba trường hợp:</w:t>
      </w:r>
    </w:p>
    <w:p w14:paraId="70CAC970" w14:textId="77777777" w:rsidR="001D14BC" w:rsidRPr="001D14BC" w:rsidRDefault="001D14BC" w:rsidP="00F12EDB">
      <w:pPr>
        <w:numPr>
          <w:ilvl w:val="1"/>
          <w:numId w:val="12"/>
        </w:numPr>
        <w:rPr>
          <w:rFonts w:cs="Times New Roman"/>
          <w:color w:val="000000" w:themeColor="text1"/>
          <w:sz w:val="26"/>
          <w:szCs w:val="26"/>
        </w:rPr>
      </w:pPr>
      <w:r w:rsidRPr="001D14BC">
        <w:rPr>
          <w:rFonts w:cs="Times New Roman"/>
          <w:color w:val="000000" w:themeColor="text1"/>
          <w:sz w:val="26"/>
          <w:szCs w:val="26"/>
        </w:rPr>
        <w:t>Khi widget được thêm lần đầu vào cây (widget tree).</w:t>
      </w:r>
    </w:p>
    <w:p w14:paraId="2E9ECB0B" w14:textId="77777777" w:rsidR="001D14BC" w:rsidRPr="001D14BC" w:rsidRDefault="001D14BC" w:rsidP="00F12EDB">
      <w:pPr>
        <w:numPr>
          <w:ilvl w:val="1"/>
          <w:numId w:val="12"/>
        </w:numPr>
        <w:rPr>
          <w:rFonts w:cs="Times New Roman"/>
          <w:color w:val="000000" w:themeColor="text1"/>
          <w:sz w:val="26"/>
          <w:szCs w:val="26"/>
        </w:rPr>
      </w:pPr>
      <w:r w:rsidRPr="001D14BC">
        <w:rPr>
          <w:rFonts w:cs="Times New Roman"/>
          <w:color w:val="000000" w:themeColor="text1"/>
          <w:sz w:val="26"/>
          <w:szCs w:val="26"/>
        </w:rPr>
        <w:t>Khi widget cha thay đổi cấu hình (configuration).</w:t>
      </w:r>
    </w:p>
    <w:p w14:paraId="1CE03A7E" w14:textId="77777777" w:rsidR="001D14BC" w:rsidRPr="001D14BC" w:rsidRDefault="001D14BC" w:rsidP="00F12EDB">
      <w:pPr>
        <w:numPr>
          <w:ilvl w:val="1"/>
          <w:numId w:val="12"/>
        </w:numPr>
        <w:rPr>
          <w:rFonts w:cs="Times New Roman"/>
          <w:color w:val="000000" w:themeColor="text1"/>
          <w:sz w:val="26"/>
          <w:szCs w:val="26"/>
        </w:rPr>
      </w:pPr>
      <w:r w:rsidRPr="001D14BC">
        <w:rPr>
          <w:rFonts w:cs="Times New Roman"/>
          <w:color w:val="000000" w:themeColor="text1"/>
          <w:sz w:val="26"/>
          <w:szCs w:val="26"/>
        </w:rPr>
        <w:lastRenderedPageBreak/>
        <w:t>Khi InheritedWidget mà nó phụ thuộc vào có sự thay đổi [12].</w:t>
      </w:r>
    </w:p>
    <w:p w14:paraId="6130B0EA" w14:textId="77777777" w:rsidR="001D14BC" w:rsidRPr="001D14BC" w:rsidRDefault="001D14BC" w:rsidP="00F12EDB">
      <w:pPr>
        <w:numPr>
          <w:ilvl w:val="0"/>
          <w:numId w:val="12"/>
        </w:numPr>
        <w:rPr>
          <w:rFonts w:cs="Times New Roman"/>
          <w:color w:val="000000" w:themeColor="text1"/>
          <w:sz w:val="26"/>
          <w:szCs w:val="26"/>
        </w:rPr>
      </w:pPr>
      <w:r w:rsidRPr="001D14BC">
        <w:rPr>
          <w:rFonts w:cs="Times New Roman"/>
          <w:color w:val="000000" w:themeColor="text1"/>
          <w:sz w:val="26"/>
          <w:szCs w:val="26"/>
        </w:rPr>
        <w:t>Hiệu năng tốt vì quá trình build xảy ra ít lần.</w:t>
      </w:r>
    </w:p>
    <w:p w14:paraId="23FFE33E" w14:textId="77777777" w:rsidR="001D14BC" w:rsidRPr="001D14BC" w:rsidRDefault="001D14BC" w:rsidP="00F12EDB">
      <w:pPr>
        <w:numPr>
          <w:ilvl w:val="0"/>
          <w:numId w:val="12"/>
        </w:numPr>
        <w:rPr>
          <w:rFonts w:cs="Times New Roman"/>
          <w:color w:val="000000" w:themeColor="text1"/>
          <w:sz w:val="26"/>
          <w:szCs w:val="26"/>
        </w:rPr>
      </w:pPr>
      <w:r w:rsidRPr="001D14BC">
        <w:rPr>
          <w:rFonts w:cs="Times New Roman"/>
          <w:color w:val="000000" w:themeColor="text1"/>
          <w:sz w:val="26"/>
          <w:szCs w:val="26"/>
        </w:rPr>
        <w:t>Phù hợp cho UI tĩnh hoặc các thành phần chỉ phụ thuộc vào tham số truyền qua constructor [12].</w:t>
      </w:r>
    </w:p>
    <w:p w14:paraId="7EBB6696"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Basic StatelessWidget:</w:t>
      </w:r>
    </w:p>
    <w:p w14:paraId="765B970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GreenFrog extends StatelessWidget {</w:t>
      </w:r>
    </w:p>
    <w:p w14:paraId="14FB0B91" w14:textId="394EE2E5"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const GreenFrog({ super.key });</w:t>
      </w:r>
    </w:p>
    <w:p w14:paraId="7DF7817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1B2E3FC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585223F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Container(color: const Color(0xFF2DBD3A));</w:t>
      </w:r>
    </w:p>
    <w:p w14:paraId="62399C2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729836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6EA3C9F5"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StatelessWidget với Parameters:</w:t>
      </w:r>
    </w:p>
    <w:p w14:paraId="1C87A24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Frog extends StatelessWidget {</w:t>
      </w:r>
    </w:p>
    <w:p w14:paraId="1A697BC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Frog({</w:t>
      </w:r>
    </w:p>
    <w:p w14:paraId="5BBD353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04AE545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this.color = const Color(0xFF2DBD3A),</w:t>
      </w:r>
    </w:p>
    <w:p w14:paraId="2EE7838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this.child,</w:t>
      </w:r>
    </w:p>
    <w:p w14:paraId="2FE306E3" w14:textId="1890576A"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338C018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Color color;</w:t>
      </w:r>
    </w:p>
    <w:p w14:paraId="1D2307A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Widget? child;</w:t>
      </w:r>
    </w:p>
    <w:p w14:paraId="63E8B428" w14:textId="77777777" w:rsidR="00EE3E7E" w:rsidRPr="00EE3E7E" w:rsidRDefault="00EE3E7E" w:rsidP="00EE3E7E">
      <w:pPr>
        <w:rPr>
          <w:rFonts w:cs="Times New Roman"/>
          <w:color w:val="000000" w:themeColor="text1"/>
          <w:sz w:val="26"/>
          <w:szCs w:val="26"/>
        </w:rPr>
      </w:pPr>
    </w:p>
    <w:p w14:paraId="7154485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4968C57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536D451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ColoredBox(color: color, child: child);</w:t>
      </w:r>
    </w:p>
    <w:p w14:paraId="220181A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2ED7401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30EAE383" w14:textId="77777777" w:rsidR="009C6054" w:rsidRPr="00616918" w:rsidRDefault="009C6054" w:rsidP="00EE3E7E">
      <w:pPr>
        <w:rPr>
          <w:rFonts w:cs="Times New Roman"/>
          <w:bCs/>
          <w:color w:val="000000" w:themeColor="text1"/>
          <w:sz w:val="26"/>
          <w:szCs w:val="26"/>
        </w:rPr>
      </w:pPr>
      <w:r w:rsidRPr="00616918">
        <w:rPr>
          <w:rFonts w:cs="Times New Roman"/>
          <w:bCs/>
          <w:color w:val="000000" w:themeColor="text1"/>
          <w:sz w:val="26"/>
          <w:szCs w:val="26"/>
        </w:rPr>
        <w:lastRenderedPageBreak/>
        <w:t>Widget này chấp nhận các tham số color và child, tuy nhiên vẫn giữ tính bất biến (immutable) — nghĩa là sau khi được khởi tạo, các giá trị này không thể thay đổi [12].</w:t>
      </w:r>
    </w:p>
    <w:p w14:paraId="039D15CD" w14:textId="4FD0FDAF" w:rsidR="00EE3E7E" w:rsidRPr="00616918" w:rsidRDefault="006D3A5B" w:rsidP="00B85ED9">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w:t>
      </w:r>
      <w:r w:rsidR="00EE3E7E" w:rsidRPr="00616918">
        <w:rPr>
          <w:rFonts w:ascii="Times New Roman" w:hAnsi="Times New Roman" w:cs="Times New Roman"/>
          <w:color w:val="000000" w:themeColor="text1"/>
        </w:rPr>
        <w:t>.5.2. StatefulWidget</w:t>
      </w:r>
    </w:p>
    <w:p w14:paraId="7B0095A7" w14:textId="77777777" w:rsidR="007D0874" w:rsidRPr="007D0874" w:rsidRDefault="007D0874" w:rsidP="007D0874">
      <w:pPr>
        <w:rPr>
          <w:rFonts w:cs="Times New Roman"/>
          <w:color w:val="000000" w:themeColor="text1"/>
          <w:sz w:val="26"/>
          <w:szCs w:val="26"/>
        </w:rPr>
      </w:pPr>
      <w:r w:rsidRPr="007D0874">
        <w:rPr>
          <w:rFonts w:cs="Times New Roman"/>
          <w:color w:val="000000" w:themeColor="text1"/>
          <w:sz w:val="26"/>
          <w:szCs w:val="26"/>
        </w:rPr>
        <w:t>StatefulWidget là widget có trạng thái có thể thay đổi (mutable state) [13]. State là phần thông tin có thể được đọc đồng bộ trong quá trình build và thay đổi trong suốt vòng đời của widget [13].</w:t>
      </w:r>
    </w:p>
    <w:p w14:paraId="607A1536" w14:textId="77777777" w:rsidR="007D0874" w:rsidRPr="007D0874" w:rsidRDefault="007D0874" w:rsidP="007D0874">
      <w:pPr>
        <w:rPr>
          <w:rFonts w:cs="Times New Roman"/>
          <w:color w:val="000000" w:themeColor="text1"/>
          <w:sz w:val="26"/>
          <w:szCs w:val="26"/>
        </w:rPr>
      </w:pPr>
      <w:r w:rsidRPr="007D0874">
        <w:rPr>
          <w:rFonts w:cs="Times New Roman"/>
          <w:color w:val="000000" w:themeColor="text1"/>
          <w:sz w:val="26"/>
          <w:szCs w:val="26"/>
        </w:rPr>
        <w:t>Đặc điểm của StatefulWidget:</w:t>
      </w:r>
    </w:p>
    <w:p w14:paraId="468CA809" w14:textId="77777777" w:rsidR="007D0874" w:rsidRPr="007D0874" w:rsidRDefault="007D0874" w:rsidP="00F12EDB">
      <w:pPr>
        <w:numPr>
          <w:ilvl w:val="0"/>
          <w:numId w:val="13"/>
        </w:numPr>
        <w:rPr>
          <w:rFonts w:cs="Times New Roman"/>
          <w:color w:val="000000" w:themeColor="text1"/>
          <w:sz w:val="26"/>
          <w:szCs w:val="26"/>
        </w:rPr>
      </w:pPr>
      <w:r w:rsidRPr="007D0874">
        <w:rPr>
          <w:rFonts w:cs="Times New Roman"/>
          <w:color w:val="000000" w:themeColor="text1"/>
          <w:sz w:val="26"/>
          <w:szCs w:val="26"/>
        </w:rPr>
        <w:t>Instance của StatefulWidget là immutable — không thể thay đổi sau khi được tạo.</w:t>
      </w:r>
    </w:p>
    <w:p w14:paraId="1D173EEF" w14:textId="77777777" w:rsidR="007D0874" w:rsidRPr="007D0874" w:rsidRDefault="007D0874" w:rsidP="00F12EDB">
      <w:pPr>
        <w:numPr>
          <w:ilvl w:val="0"/>
          <w:numId w:val="13"/>
        </w:numPr>
        <w:rPr>
          <w:rFonts w:cs="Times New Roman"/>
          <w:color w:val="000000" w:themeColor="text1"/>
          <w:sz w:val="26"/>
          <w:szCs w:val="26"/>
        </w:rPr>
      </w:pPr>
      <w:r w:rsidRPr="007D0874">
        <w:rPr>
          <w:rFonts w:cs="Times New Roman"/>
          <w:color w:val="000000" w:themeColor="text1"/>
          <w:sz w:val="26"/>
          <w:szCs w:val="26"/>
        </w:rPr>
        <w:t>Trạng thái có thể thay đổi (mutable state) được lưu trữ trong một đối tượng State riêng biệt.</w:t>
      </w:r>
    </w:p>
    <w:p w14:paraId="1FD60C40" w14:textId="77777777" w:rsidR="007D0874" w:rsidRPr="007D0874" w:rsidRDefault="007D0874" w:rsidP="00F12EDB">
      <w:pPr>
        <w:numPr>
          <w:ilvl w:val="0"/>
          <w:numId w:val="13"/>
        </w:numPr>
        <w:rPr>
          <w:rFonts w:cs="Times New Roman"/>
          <w:color w:val="000000" w:themeColor="text1"/>
          <w:sz w:val="26"/>
          <w:szCs w:val="26"/>
        </w:rPr>
      </w:pPr>
      <w:r w:rsidRPr="007D0874">
        <w:rPr>
          <w:rFonts w:cs="Times New Roman"/>
          <w:color w:val="000000" w:themeColor="text1"/>
          <w:sz w:val="26"/>
          <w:szCs w:val="26"/>
        </w:rPr>
        <w:t>Framework sẽ gọi createState() mỗi khi StatefulWidget được khởi tạo (inflate).</w:t>
      </w:r>
    </w:p>
    <w:p w14:paraId="71A0BA48" w14:textId="77777777" w:rsidR="007D0874" w:rsidRPr="007D0874" w:rsidRDefault="007D0874" w:rsidP="00F12EDB">
      <w:pPr>
        <w:numPr>
          <w:ilvl w:val="0"/>
          <w:numId w:val="13"/>
        </w:numPr>
        <w:rPr>
          <w:rFonts w:cs="Times New Roman"/>
          <w:color w:val="000000" w:themeColor="text1"/>
          <w:sz w:val="26"/>
          <w:szCs w:val="26"/>
        </w:rPr>
      </w:pPr>
      <w:r w:rsidRPr="007D0874">
        <w:rPr>
          <w:rFonts w:cs="Times New Roman"/>
          <w:color w:val="000000" w:themeColor="text1"/>
          <w:sz w:val="26"/>
          <w:szCs w:val="26"/>
        </w:rPr>
        <w:t>Một StatefulWidget có thể có nhiều đối tượng State khác nhau nếu nó được chèn vào nhiều vị trí trong cây widget [13].</w:t>
      </w:r>
    </w:p>
    <w:p w14:paraId="6B05E7E8"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Basic StatefulWidget:</w:t>
      </w:r>
    </w:p>
    <w:p w14:paraId="5C9E949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YellowBird extends StatefulWidget {</w:t>
      </w:r>
    </w:p>
    <w:p w14:paraId="6AC0627C" w14:textId="54BC56B2"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const YellowBird({ super.key });</w:t>
      </w:r>
    </w:p>
    <w:p w14:paraId="718F103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186E717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State&lt;YellowBird&gt; createState() =&gt; _YellowBirdState();</w:t>
      </w:r>
    </w:p>
    <w:p w14:paraId="073973E9" w14:textId="0D2FD518"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w:t>
      </w:r>
    </w:p>
    <w:p w14:paraId="4220572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_YellowBirdState extends State&lt;YellowBird&gt; {</w:t>
      </w:r>
    </w:p>
    <w:p w14:paraId="6DBD7FF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19E3E58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56EA279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Container(color: const Color(0xFFFFE306));</w:t>
      </w:r>
    </w:p>
    <w:p w14:paraId="6FFCBB3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DA823F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4679CBD2"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mẫu từ tài liệu - StatefulWidget với State:</w:t>
      </w:r>
    </w:p>
    <w:p w14:paraId="498D1D7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Bird extends StatefulWidget {</w:t>
      </w:r>
    </w:p>
    <w:p w14:paraId="45B13B5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Bird({</w:t>
      </w:r>
    </w:p>
    <w:p w14:paraId="3B3D9CB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45B30AB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this.color = const Color(0xFFFFE306),</w:t>
      </w:r>
    </w:p>
    <w:p w14:paraId="00AE618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this.child,</w:t>
      </w:r>
    </w:p>
    <w:p w14:paraId="7F095DF4" w14:textId="710E5D11"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256643E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Color color;</w:t>
      </w:r>
    </w:p>
    <w:p w14:paraId="4D1C1D3F" w14:textId="050BA0E0"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Widget? child;</w:t>
      </w:r>
    </w:p>
    <w:p w14:paraId="4A9AC53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2E8BB15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State&lt;Bird&gt; createState() =&gt; _BirdState();</w:t>
      </w:r>
    </w:p>
    <w:p w14:paraId="7B15E6E5" w14:textId="5954BC0C"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w:t>
      </w:r>
    </w:p>
    <w:p w14:paraId="1247C9F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_BirdState extends State&lt;Bird&gt; {</w:t>
      </w:r>
    </w:p>
    <w:p w14:paraId="32E41751" w14:textId="74CB377F"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double _size = 1.0;</w:t>
      </w:r>
    </w:p>
    <w:p w14:paraId="735F50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void grow() {</w:t>
      </w:r>
    </w:p>
    <w:p w14:paraId="2A9F07D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 </w:t>
      </w:r>
    </w:p>
    <w:p w14:paraId="31FC09C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_size += 0.1; </w:t>
      </w:r>
    </w:p>
    <w:p w14:paraId="2D103F9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0B80E19" w14:textId="1A6EA1E4"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0001859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556DACC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6B8ACC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Container(</w:t>
      </w:r>
    </w:p>
    <w:p w14:paraId="46D5242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widget.color,</w:t>
      </w:r>
    </w:p>
    <w:p w14:paraId="79D875D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transform: Matrix4.diagonal3Values(_size, _size, 1.0),</w:t>
      </w:r>
    </w:p>
    <w:p w14:paraId="002D56C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widget.child,</w:t>
      </w:r>
    </w:p>
    <w:p w14:paraId="6666E76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4C970A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EF4A5E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6E1A4E7C" w14:textId="77777777" w:rsidR="00D169C0" w:rsidRPr="00D169C0" w:rsidRDefault="00D169C0" w:rsidP="00D169C0">
      <w:pPr>
        <w:rPr>
          <w:rFonts w:cs="Times New Roman"/>
          <w:bCs/>
          <w:color w:val="000000" w:themeColor="text1"/>
          <w:sz w:val="26"/>
          <w:szCs w:val="26"/>
        </w:rPr>
      </w:pPr>
      <w:r w:rsidRPr="00D169C0">
        <w:rPr>
          <w:rFonts w:cs="Times New Roman"/>
          <w:bCs/>
          <w:color w:val="000000" w:themeColor="text1"/>
          <w:sz w:val="26"/>
          <w:szCs w:val="26"/>
        </w:rPr>
        <w:t>Ví dụ này minh họa một State object có trạng thái nội bộ (_size) và một phương thức (grow) dùng setState() để thay đổi trạng thái (mutate state) [13].</w:t>
      </w:r>
    </w:p>
    <w:p w14:paraId="0241E46F" w14:textId="77777777" w:rsidR="00D169C0" w:rsidRPr="00D169C0" w:rsidRDefault="00D169C0" w:rsidP="00D169C0">
      <w:pPr>
        <w:rPr>
          <w:rFonts w:cs="Times New Roman"/>
          <w:bCs/>
          <w:color w:val="000000" w:themeColor="text1"/>
          <w:sz w:val="26"/>
          <w:szCs w:val="26"/>
        </w:rPr>
      </w:pPr>
      <w:r w:rsidRPr="00D169C0">
        <w:rPr>
          <w:rFonts w:cs="Times New Roman"/>
          <w:bCs/>
          <w:color w:val="000000" w:themeColor="text1"/>
          <w:sz w:val="26"/>
          <w:szCs w:val="26"/>
        </w:rPr>
        <w:t>Kỹ thuật để giảm thiểu tác động của việc rebuild:</w:t>
      </w:r>
    </w:p>
    <w:p w14:paraId="34E533B1" w14:textId="77777777" w:rsidR="00D169C0" w:rsidRPr="00D169C0" w:rsidRDefault="00D169C0" w:rsidP="00F12EDB">
      <w:pPr>
        <w:numPr>
          <w:ilvl w:val="0"/>
          <w:numId w:val="14"/>
        </w:numPr>
        <w:rPr>
          <w:rFonts w:cs="Times New Roman"/>
          <w:bCs/>
          <w:color w:val="000000" w:themeColor="text1"/>
          <w:sz w:val="26"/>
          <w:szCs w:val="26"/>
        </w:rPr>
      </w:pPr>
      <w:r w:rsidRPr="00D169C0">
        <w:rPr>
          <w:rFonts w:cs="Times New Roman"/>
          <w:bCs/>
          <w:color w:val="000000" w:themeColor="text1"/>
          <w:sz w:val="26"/>
          <w:szCs w:val="26"/>
        </w:rPr>
        <w:lastRenderedPageBreak/>
        <w:t>Đưa state xuống các widget lá (leaves) để giới hạn phạm vi rebuild.</w:t>
      </w:r>
    </w:p>
    <w:p w14:paraId="57FCDE13" w14:textId="77777777" w:rsidR="00D169C0" w:rsidRPr="00D169C0" w:rsidRDefault="00D169C0" w:rsidP="00F12EDB">
      <w:pPr>
        <w:numPr>
          <w:ilvl w:val="0"/>
          <w:numId w:val="14"/>
        </w:numPr>
        <w:rPr>
          <w:rFonts w:cs="Times New Roman"/>
          <w:bCs/>
          <w:color w:val="000000" w:themeColor="text1"/>
          <w:sz w:val="26"/>
          <w:szCs w:val="26"/>
        </w:rPr>
      </w:pPr>
      <w:r w:rsidRPr="00D169C0">
        <w:rPr>
          <w:rFonts w:cs="Times New Roman"/>
          <w:bCs/>
          <w:color w:val="000000" w:themeColor="text1"/>
          <w:sz w:val="26"/>
          <w:szCs w:val="26"/>
        </w:rPr>
        <w:t>Giảm số lượng node được tạo trong build method.</w:t>
      </w:r>
    </w:p>
    <w:p w14:paraId="1AE06867" w14:textId="77777777" w:rsidR="00D169C0" w:rsidRPr="00D169C0" w:rsidRDefault="00D169C0" w:rsidP="00F12EDB">
      <w:pPr>
        <w:numPr>
          <w:ilvl w:val="0"/>
          <w:numId w:val="14"/>
        </w:numPr>
        <w:rPr>
          <w:rFonts w:cs="Times New Roman"/>
          <w:bCs/>
          <w:color w:val="000000" w:themeColor="text1"/>
          <w:sz w:val="26"/>
          <w:szCs w:val="26"/>
        </w:rPr>
      </w:pPr>
      <w:r w:rsidRPr="00D169C0">
        <w:rPr>
          <w:rFonts w:cs="Times New Roman"/>
          <w:bCs/>
          <w:color w:val="000000" w:themeColor="text1"/>
          <w:sz w:val="26"/>
          <w:szCs w:val="26"/>
        </w:rPr>
        <w:t>Cache các widget không thay đổi trong các biến final để tránh tạo lại nhiều lần.</w:t>
      </w:r>
    </w:p>
    <w:p w14:paraId="2E1207AB" w14:textId="77777777" w:rsidR="00D169C0" w:rsidRPr="00D169C0" w:rsidRDefault="00D169C0" w:rsidP="00F12EDB">
      <w:pPr>
        <w:numPr>
          <w:ilvl w:val="0"/>
          <w:numId w:val="14"/>
        </w:numPr>
        <w:rPr>
          <w:rFonts w:cs="Times New Roman"/>
          <w:bCs/>
          <w:color w:val="000000" w:themeColor="text1"/>
          <w:sz w:val="26"/>
          <w:szCs w:val="26"/>
        </w:rPr>
      </w:pPr>
      <w:r w:rsidRPr="00D169C0">
        <w:rPr>
          <w:rFonts w:cs="Times New Roman"/>
          <w:bCs/>
          <w:color w:val="000000" w:themeColor="text1"/>
          <w:sz w:val="26"/>
          <w:szCs w:val="26"/>
        </w:rPr>
        <w:t>Sử dụng const widgets khi có thể để tối ưu hiệu năng.</w:t>
      </w:r>
    </w:p>
    <w:p w14:paraId="04BCF335" w14:textId="77777777" w:rsidR="00D169C0" w:rsidRPr="00D169C0" w:rsidRDefault="00D169C0" w:rsidP="00F12EDB">
      <w:pPr>
        <w:numPr>
          <w:ilvl w:val="0"/>
          <w:numId w:val="14"/>
        </w:numPr>
        <w:rPr>
          <w:rFonts w:cs="Times New Roman"/>
          <w:bCs/>
          <w:color w:val="000000" w:themeColor="text1"/>
          <w:sz w:val="26"/>
          <w:szCs w:val="26"/>
        </w:rPr>
      </w:pPr>
      <w:r w:rsidRPr="00D169C0">
        <w:rPr>
          <w:rFonts w:cs="Times New Roman"/>
          <w:bCs/>
          <w:color w:val="000000" w:themeColor="text1"/>
          <w:sz w:val="26"/>
          <w:szCs w:val="26"/>
        </w:rPr>
        <w:t>Tránh thay đổi độ sâu (depth) của các subtree trong cây widget.</w:t>
      </w:r>
    </w:p>
    <w:p w14:paraId="5FCAE1B0" w14:textId="77777777" w:rsidR="00D169C0" w:rsidRPr="00D169C0" w:rsidRDefault="00D169C0" w:rsidP="00F12EDB">
      <w:pPr>
        <w:numPr>
          <w:ilvl w:val="0"/>
          <w:numId w:val="14"/>
        </w:numPr>
        <w:rPr>
          <w:rFonts w:cs="Times New Roman"/>
          <w:bCs/>
          <w:color w:val="000000" w:themeColor="text1"/>
          <w:sz w:val="26"/>
          <w:szCs w:val="26"/>
        </w:rPr>
      </w:pPr>
      <w:r w:rsidRPr="00D169C0">
        <w:rPr>
          <w:rFonts w:cs="Times New Roman"/>
          <w:bCs/>
          <w:color w:val="000000" w:themeColor="text1"/>
          <w:sz w:val="26"/>
          <w:szCs w:val="26"/>
        </w:rPr>
        <w:t>Dùng GlobalKey để giữ tính nhất quán (consistency) cho các subtree khi độ sâu thay đổi [13].</w:t>
      </w:r>
    </w:p>
    <w:p w14:paraId="0C926EE2" w14:textId="638846B3" w:rsidR="00034D2B" w:rsidRPr="00616918" w:rsidRDefault="00034D2B" w:rsidP="00B85ED9">
      <w:pPr>
        <w:pStyle w:val="Heading2"/>
        <w:rPr>
          <w:rFonts w:ascii="Times New Roman" w:hAnsi="Times New Roman" w:cs="Times New Roman"/>
          <w:color w:val="000000" w:themeColor="text1"/>
        </w:rPr>
      </w:pPr>
      <w:bookmarkStart w:id="11" w:name="_Toc211333794"/>
      <w:r w:rsidRPr="00616918">
        <w:rPr>
          <w:rFonts w:ascii="Times New Roman" w:hAnsi="Times New Roman" w:cs="Times New Roman"/>
          <w:color w:val="000000" w:themeColor="text1"/>
        </w:rPr>
        <w:t xml:space="preserve">2. Part 2 Widgets - </w:t>
      </w:r>
      <w:r w:rsidR="008D2A28" w:rsidRPr="00616918">
        <w:rPr>
          <w:rFonts w:ascii="Times New Roman" w:hAnsi="Times New Roman" w:cs="Times New Roman"/>
          <w:color w:val="000000" w:themeColor="text1"/>
        </w:rPr>
        <w:t>Selection Controls và Gestures:</w:t>
      </w:r>
      <w:bookmarkEnd w:id="11"/>
    </w:p>
    <w:p w14:paraId="68B494C3" w14:textId="106AC388" w:rsidR="00034D2B" w:rsidRPr="00616918" w:rsidRDefault="00034D2B" w:rsidP="00B85ED9">
      <w:pPr>
        <w:pStyle w:val="Heading3"/>
        <w:rPr>
          <w:rFonts w:ascii="Times New Roman" w:hAnsi="Times New Roman" w:cs="Times New Roman"/>
          <w:color w:val="000000" w:themeColor="text1"/>
        </w:rPr>
      </w:pPr>
      <w:bookmarkStart w:id="12" w:name="_Toc211333795"/>
      <w:r w:rsidRPr="00616918">
        <w:rPr>
          <w:rFonts w:ascii="Times New Roman" w:hAnsi="Times New Roman" w:cs="Times New Roman"/>
          <w:color w:val="000000" w:themeColor="text1"/>
        </w:rPr>
        <w:t>2.1. Switch Widget</w:t>
      </w:r>
      <w:bookmarkEnd w:id="12"/>
    </w:p>
    <w:p w14:paraId="59767D7D" w14:textId="77777777" w:rsidR="005565A4" w:rsidRPr="005565A4" w:rsidRDefault="005565A4" w:rsidP="005565A4">
      <w:pPr>
        <w:rPr>
          <w:rFonts w:cs="Times New Roman"/>
          <w:color w:val="000000" w:themeColor="text1"/>
          <w:sz w:val="26"/>
          <w:szCs w:val="26"/>
        </w:rPr>
      </w:pPr>
      <w:r w:rsidRPr="005565A4">
        <w:rPr>
          <w:rFonts w:cs="Times New Roman"/>
          <w:color w:val="000000" w:themeColor="text1"/>
          <w:sz w:val="26"/>
          <w:szCs w:val="26"/>
        </w:rPr>
        <w:t>Switch là widget trong Material Design được sử dụng để bật/tắt (toggle) trạng thái của một tùy chọn đơn lẻ (single setting). Switch không tự quản lý trạng thái, mà sẽ gọi callback onChanged khi trạng thái thay đổi.</w:t>
      </w:r>
    </w:p>
    <w:p w14:paraId="31B90E5C" w14:textId="77777777" w:rsidR="005565A4" w:rsidRPr="005565A4" w:rsidRDefault="005565A4" w:rsidP="005565A4">
      <w:pPr>
        <w:rPr>
          <w:rFonts w:cs="Times New Roman"/>
          <w:color w:val="000000" w:themeColor="text1"/>
          <w:sz w:val="26"/>
          <w:szCs w:val="26"/>
        </w:rPr>
      </w:pPr>
      <w:r w:rsidRPr="005565A4">
        <w:rPr>
          <w:rFonts w:cs="Times New Roman"/>
          <w:color w:val="000000" w:themeColor="text1"/>
          <w:sz w:val="26"/>
          <w:szCs w:val="26"/>
        </w:rPr>
        <w:t>Đặc điểm kỹ thuật:</w:t>
      </w:r>
    </w:p>
    <w:p w14:paraId="2368B31E" w14:textId="77777777" w:rsidR="005565A4" w:rsidRPr="005565A4" w:rsidRDefault="005565A4" w:rsidP="00F12EDB">
      <w:pPr>
        <w:numPr>
          <w:ilvl w:val="0"/>
          <w:numId w:val="15"/>
        </w:numPr>
        <w:rPr>
          <w:rFonts w:cs="Times New Roman"/>
          <w:color w:val="000000" w:themeColor="text1"/>
          <w:sz w:val="26"/>
          <w:szCs w:val="26"/>
        </w:rPr>
      </w:pPr>
      <w:r w:rsidRPr="005565A4">
        <w:rPr>
          <w:rFonts w:cs="Times New Roman"/>
          <w:color w:val="000000" w:themeColor="text1"/>
          <w:sz w:val="26"/>
          <w:szCs w:val="26"/>
        </w:rPr>
        <w:t>Bị vô hiệu hóa (disabled) khi onChanged là null.</w:t>
      </w:r>
    </w:p>
    <w:p w14:paraId="02AC5B9F" w14:textId="77777777" w:rsidR="005565A4" w:rsidRPr="005565A4" w:rsidRDefault="005565A4" w:rsidP="00F12EDB">
      <w:pPr>
        <w:numPr>
          <w:ilvl w:val="0"/>
          <w:numId w:val="15"/>
        </w:numPr>
        <w:rPr>
          <w:rFonts w:cs="Times New Roman"/>
          <w:color w:val="000000" w:themeColor="text1"/>
          <w:sz w:val="26"/>
          <w:szCs w:val="26"/>
        </w:rPr>
      </w:pPr>
      <w:r w:rsidRPr="005565A4">
        <w:rPr>
          <w:rFonts w:cs="Times New Roman"/>
          <w:color w:val="000000" w:themeColor="text1"/>
          <w:sz w:val="26"/>
          <w:szCs w:val="26"/>
        </w:rPr>
        <w:t>Thumb và track được hiển thị với tông màu xám khi ở trạng thái disabled.</w:t>
      </w:r>
    </w:p>
    <w:p w14:paraId="29438E72" w14:textId="77777777" w:rsidR="005565A4" w:rsidRPr="005565A4" w:rsidRDefault="005565A4" w:rsidP="00F12EDB">
      <w:pPr>
        <w:numPr>
          <w:ilvl w:val="0"/>
          <w:numId w:val="15"/>
        </w:numPr>
        <w:rPr>
          <w:rFonts w:cs="Times New Roman"/>
          <w:color w:val="000000" w:themeColor="text1"/>
          <w:sz w:val="26"/>
          <w:szCs w:val="26"/>
        </w:rPr>
      </w:pPr>
      <w:r w:rsidRPr="005565A4">
        <w:rPr>
          <w:rFonts w:cs="Times New Roman"/>
          <w:color w:val="000000" w:themeColor="text1"/>
          <w:sz w:val="26"/>
          <w:szCs w:val="26"/>
        </w:rPr>
        <w:t>Material Design 3 hỗ trợ icon trên thumb thông qua thuộc tính Switch.thumbIcon.</w:t>
      </w:r>
    </w:p>
    <w:p w14:paraId="1FBC8149" w14:textId="77777777" w:rsidR="005565A4" w:rsidRPr="005565A4" w:rsidRDefault="005565A4" w:rsidP="00F12EDB">
      <w:pPr>
        <w:numPr>
          <w:ilvl w:val="0"/>
          <w:numId w:val="15"/>
        </w:numPr>
        <w:rPr>
          <w:rFonts w:cs="Times New Roman"/>
          <w:color w:val="000000" w:themeColor="text1"/>
          <w:sz w:val="26"/>
          <w:szCs w:val="26"/>
        </w:rPr>
      </w:pPr>
      <w:r w:rsidRPr="005565A4">
        <w:rPr>
          <w:rFonts w:cs="Times New Roman"/>
          <w:color w:val="000000" w:themeColor="text1"/>
          <w:sz w:val="26"/>
          <w:szCs w:val="26"/>
        </w:rPr>
        <w:t>Cần có widget Material trong cây cha (Material ancestor widget).</w:t>
      </w:r>
    </w:p>
    <w:p w14:paraId="1DB89E25" w14:textId="77777777" w:rsidR="005565A4" w:rsidRPr="005565A4" w:rsidRDefault="005565A4" w:rsidP="005565A4">
      <w:pPr>
        <w:rPr>
          <w:rFonts w:cs="Times New Roman"/>
          <w:color w:val="000000" w:themeColor="text1"/>
          <w:sz w:val="26"/>
          <w:szCs w:val="26"/>
        </w:rPr>
      </w:pPr>
      <w:r w:rsidRPr="005565A4">
        <w:rPr>
          <w:rFonts w:cs="Times New Roman"/>
          <w:color w:val="000000" w:themeColor="text1"/>
          <w:sz w:val="26"/>
          <w:szCs w:val="26"/>
        </w:rPr>
        <w:t>Hành vi mặc định:</w:t>
      </w:r>
    </w:p>
    <w:p w14:paraId="4E97B600" w14:textId="77777777" w:rsidR="005565A4" w:rsidRPr="005565A4" w:rsidRDefault="005565A4" w:rsidP="00F12EDB">
      <w:pPr>
        <w:numPr>
          <w:ilvl w:val="0"/>
          <w:numId w:val="16"/>
        </w:numPr>
        <w:rPr>
          <w:rFonts w:cs="Times New Roman"/>
          <w:color w:val="000000" w:themeColor="text1"/>
          <w:sz w:val="26"/>
          <w:szCs w:val="26"/>
        </w:rPr>
      </w:pPr>
      <w:r w:rsidRPr="005565A4">
        <w:rPr>
          <w:rFonts w:cs="Times New Roman"/>
          <w:color w:val="000000" w:themeColor="text1"/>
          <w:sz w:val="26"/>
          <w:szCs w:val="26"/>
        </w:rPr>
        <w:t>Switch phản hồi với cử chỉ chạm (tap gestures).</w:t>
      </w:r>
    </w:p>
    <w:p w14:paraId="2D2DFF8F" w14:textId="77777777" w:rsidR="005565A4" w:rsidRPr="005565A4" w:rsidRDefault="005565A4" w:rsidP="00F12EDB">
      <w:pPr>
        <w:numPr>
          <w:ilvl w:val="0"/>
          <w:numId w:val="16"/>
        </w:numPr>
        <w:rPr>
          <w:rFonts w:cs="Times New Roman"/>
          <w:color w:val="000000" w:themeColor="text1"/>
          <w:sz w:val="26"/>
          <w:szCs w:val="26"/>
        </w:rPr>
      </w:pPr>
      <w:r w:rsidRPr="005565A4">
        <w:rPr>
          <w:rFonts w:cs="Times New Roman"/>
          <w:color w:val="000000" w:themeColor="text1"/>
          <w:sz w:val="26"/>
          <w:szCs w:val="26"/>
        </w:rPr>
        <w:t>Thumb trượt trên track với hiệu ứng animation mượt mà.</w:t>
      </w:r>
    </w:p>
    <w:p w14:paraId="58B1D775" w14:textId="77777777" w:rsidR="005565A4" w:rsidRPr="005565A4" w:rsidRDefault="005565A4" w:rsidP="00F12EDB">
      <w:pPr>
        <w:numPr>
          <w:ilvl w:val="0"/>
          <w:numId w:val="16"/>
        </w:numPr>
        <w:rPr>
          <w:rFonts w:cs="Times New Roman"/>
          <w:color w:val="000000" w:themeColor="text1"/>
          <w:sz w:val="26"/>
          <w:szCs w:val="26"/>
        </w:rPr>
      </w:pPr>
      <w:r w:rsidRPr="005565A4">
        <w:rPr>
          <w:rFonts w:cs="Times New Roman"/>
          <w:color w:val="000000" w:themeColor="text1"/>
          <w:sz w:val="26"/>
          <w:szCs w:val="26"/>
        </w:rPr>
        <w:t>Cung cấp phản hồi trực quan (visual feedback) thông qua thay đổi màu sắc.</w:t>
      </w:r>
    </w:p>
    <w:p w14:paraId="39A37A6C" w14:textId="77777777" w:rsidR="005565A4" w:rsidRPr="005565A4" w:rsidRDefault="005565A4" w:rsidP="00F12EDB">
      <w:pPr>
        <w:numPr>
          <w:ilvl w:val="0"/>
          <w:numId w:val="16"/>
        </w:numPr>
        <w:rPr>
          <w:rFonts w:cs="Times New Roman"/>
          <w:color w:val="000000" w:themeColor="text1"/>
          <w:sz w:val="26"/>
          <w:szCs w:val="26"/>
        </w:rPr>
      </w:pPr>
      <w:r w:rsidRPr="005565A4">
        <w:rPr>
          <w:rFonts w:cs="Times New Roman"/>
          <w:color w:val="000000" w:themeColor="text1"/>
          <w:sz w:val="26"/>
          <w:szCs w:val="26"/>
        </w:rPr>
        <w:t>Có thể tùy chỉnh giao diện bằng WidgetStateProperty.</w:t>
      </w:r>
    </w:p>
    <w:p w14:paraId="65130E1E" w14:textId="673B6FB2"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từ tài liệu:</w:t>
      </w:r>
    </w:p>
    <w:p w14:paraId="665B9198" w14:textId="38DA25B3" w:rsidR="00034D2B" w:rsidRPr="00034D2B" w:rsidRDefault="00034D2B" w:rsidP="00034D2B">
      <w:pPr>
        <w:rPr>
          <w:rFonts w:cs="Times New Roman"/>
          <w:color w:val="000000" w:themeColor="text1"/>
          <w:sz w:val="26"/>
          <w:szCs w:val="26"/>
          <w:lang w:val="vi-VN"/>
        </w:rPr>
      </w:pPr>
      <w:r w:rsidRPr="00034D2B">
        <w:rPr>
          <w:rFonts w:cs="Times New Roman"/>
          <w:color w:val="000000" w:themeColor="text1"/>
          <w:sz w:val="26"/>
          <w:szCs w:val="26"/>
        </w:rPr>
        <w:t>bool _lights = false;</w:t>
      </w:r>
    </w:p>
    <w:p w14:paraId="61ED53D3"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Switch(</w:t>
      </w:r>
    </w:p>
    <w:p w14:paraId="68B5BD29"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value: _lights,</w:t>
      </w:r>
    </w:p>
    <w:p w14:paraId="1F26C33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onChanged: (bool value) {</w:t>
      </w:r>
    </w:p>
    <w:p w14:paraId="2D1C9982"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setState(() {</w:t>
      </w:r>
    </w:p>
    <w:p w14:paraId="3D39D95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lastRenderedPageBreak/>
        <w:t xml:space="preserve">      _lights = value;</w:t>
      </w:r>
    </w:p>
    <w:p w14:paraId="6F545CA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1274A39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1FB538D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47E4AE63" w14:textId="07098095"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Customization với WidgetStateProperty:</w:t>
      </w:r>
    </w:p>
    <w:p w14:paraId="2B02F1D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Switch(</w:t>
      </w:r>
    </w:p>
    <w:p w14:paraId="2B05ACB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value: _lights,</w:t>
      </w:r>
    </w:p>
    <w:p w14:paraId="13BEAA0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activeColor: Colors.green,</w:t>
      </w:r>
    </w:p>
    <w:p w14:paraId="148D194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inactiveThumbColor: Colors.grey,</w:t>
      </w:r>
    </w:p>
    <w:p w14:paraId="040F404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onChanged: (bool value) {</w:t>
      </w:r>
    </w:p>
    <w:p w14:paraId="582210A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setState(() {</w:t>
      </w:r>
    </w:p>
    <w:p w14:paraId="2DE5B23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_lights = value;</w:t>
      </w:r>
    </w:p>
    <w:p w14:paraId="5FF359E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15CDA06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0C9072C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0ED5B428" w14:textId="77777777" w:rsidR="00813426" w:rsidRPr="00813426" w:rsidRDefault="00813426" w:rsidP="00813426">
      <w:pPr>
        <w:rPr>
          <w:rFonts w:cs="Times New Roman"/>
          <w:b/>
          <w:bCs/>
          <w:color w:val="000000" w:themeColor="text1"/>
          <w:sz w:val="26"/>
          <w:szCs w:val="26"/>
        </w:rPr>
      </w:pPr>
      <w:r w:rsidRPr="00813426">
        <w:rPr>
          <w:rFonts w:cs="Times New Roman"/>
          <w:b/>
          <w:bCs/>
          <w:color w:val="000000" w:themeColor="text1"/>
          <w:sz w:val="26"/>
          <w:szCs w:val="26"/>
        </w:rPr>
        <w:t>Các tính năng mới trong Material Design 3:</w:t>
      </w:r>
    </w:p>
    <w:p w14:paraId="376D1E8D" w14:textId="77777777" w:rsidR="00813426" w:rsidRPr="00813426" w:rsidRDefault="00813426" w:rsidP="00F12EDB">
      <w:pPr>
        <w:numPr>
          <w:ilvl w:val="0"/>
          <w:numId w:val="17"/>
        </w:numPr>
        <w:rPr>
          <w:rFonts w:cs="Times New Roman"/>
          <w:color w:val="000000" w:themeColor="text1"/>
          <w:sz w:val="26"/>
          <w:szCs w:val="26"/>
        </w:rPr>
      </w:pPr>
      <w:r w:rsidRPr="00813426">
        <w:rPr>
          <w:rFonts w:cs="Times New Roman"/>
          <w:color w:val="000000" w:themeColor="text1"/>
          <w:sz w:val="26"/>
          <w:szCs w:val="26"/>
        </w:rPr>
        <w:t>Hỗ trợ ThumbIcon tùy theo WidgetStates (ví dụ: trạng thái bật, tắt, hoặc disabled).</w:t>
      </w:r>
    </w:p>
    <w:p w14:paraId="7039CDA7" w14:textId="77777777" w:rsidR="00813426" w:rsidRPr="00813426" w:rsidRDefault="00813426" w:rsidP="00F12EDB">
      <w:pPr>
        <w:numPr>
          <w:ilvl w:val="0"/>
          <w:numId w:val="17"/>
        </w:numPr>
        <w:rPr>
          <w:rFonts w:cs="Times New Roman"/>
          <w:color w:val="000000" w:themeColor="text1"/>
          <w:sz w:val="26"/>
          <w:szCs w:val="26"/>
        </w:rPr>
      </w:pPr>
      <w:r w:rsidRPr="00813426">
        <w:rPr>
          <w:rFonts w:cs="Times New Roman"/>
          <w:color w:val="000000" w:themeColor="text1"/>
          <w:sz w:val="26"/>
          <w:szCs w:val="26"/>
        </w:rPr>
        <w:t>Thiết kế trực quan được cập nhật với hình dạng bo tròn hiện đại và mềm mại hơn.</w:t>
      </w:r>
    </w:p>
    <w:p w14:paraId="749375FA" w14:textId="77777777" w:rsidR="00813426" w:rsidRPr="00813426" w:rsidRDefault="00813426" w:rsidP="00F12EDB">
      <w:pPr>
        <w:numPr>
          <w:ilvl w:val="0"/>
          <w:numId w:val="17"/>
        </w:numPr>
        <w:rPr>
          <w:rFonts w:cs="Times New Roman"/>
          <w:color w:val="000000" w:themeColor="text1"/>
          <w:sz w:val="26"/>
          <w:szCs w:val="26"/>
        </w:rPr>
      </w:pPr>
      <w:r w:rsidRPr="00813426">
        <w:rPr>
          <w:rFonts w:cs="Times New Roman"/>
          <w:color w:val="000000" w:themeColor="text1"/>
          <w:sz w:val="26"/>
          <w:szCs w:val="26"/>
        </w:rPr>
        <w:t>Tăng khả năng tùy chỉnh màu sắc, cho phép điều chỉnh màu thumb, track, và hiệu ứng trạng thái linh hoạt hơn.</w:t>
      </w:r>
    </w:p>
    <w:p w14:paraId="4D1E646C" w14:textId="77777777" w:rsidR="00B428D3" w:rsidRPr="00616918" w:rsidRDefault="00B428D3" w:rsidP="001B7C2B">
      <w:pPr>
        <w:pStyle w:val="Heading3"/>
        <w:rPr>
          <w:rFonts w:ascii="Times New Roman" w:hAnsi="Times New Roman" w:cs="Times New Roman"/>
          <w:color w:val="000000" w:themeColor="text1"/>
        </w:rPr>
      </w:pPr>
      <w:bookmarkStart w:id="13" w:name="_Toc211333796"/>
      <w:r w:rsidRPr="00616918">
        <w:rPr>
          <w:rFonts w:ascii="Times New Roman" w:hAnsi="Times New Roman" w:cs="Times New Roman"/>
          <w:color w:val="000000" w:themeColor="text1"/>
        </w:rPr>
        <w:t>2.2. Checkbox Widget</w:t>
      </w:r>
      <w:bookmarkEnd w:id="13"/>
    </w:p>
    <w:p w14:paraId="21FF653E" w14:textId="77777777" w:rsidR="00B428D3" w:rsidRPr="00B428D3" w:rsidRDefault="00B428D3" w:rsidP="00B428D3">
      <w:pPr>
        <w:rPr>
          <w:rFonts w:cs="Times New Roman"/>
          <w:color w:val="000000" w:themeColor="text1"/>
          <w:sz w:val="26"/>
          <w:szCs w:val="26"/>
        </w:rPr>
      </w:pPr>
      <w:r w:rsidRPr="00B428D3">
        <w:rPr>
          <w:rFonts w:cs="Times New Roman"/>
          <w:color w:val="000000" w:themeColor="text1"/>
          <w:sz w:val="26"/>
          <w:szCs w:val="26"/>
        </w:rPr>
        <w:t>Checkbox là widget trong Material Design dùng để biểu thị trạng thái chọn (checked) hoặc không chọn (unchecked). Giống như Switch, Checkbox không tự quản lý trạng thái nội bộ, mà sẽ gọi callback onChanged khi trạng thái thay đổi, và widget cha (parent) sẽ rebuild Checkbox với giá trị mới.</w:t>
      </w:r>
    </w:p>
    <w:p w14:paraId="5DDBC57A" w14:textId="77777777" w:rsidR="00B428D3" w:rsidRPr="00B428D3" w:rsidRDefault="00B428D3" w:rsidP="00B428D3">
      <w:pPr>
        <w:rPr>
          <w:rFonts w:cs="Times New Roman"/>
          <w:color w:val="000000" w:themeColor="text1"/>
          <w:sz w:val="26"/>
          <w:szCs w:val="26"/>
        </w:rPr>
      </w:pPr>
      <w:r w:rsidRPr="00B428D3">
        <w:rPr>
          <w:rFonts w:cs="Times New Roman"/>
          <w:color w:val="000000" w:themeColor="text1"/>
          <w:sz w:val="26"/>
          <w:szCs w:val="26"/>
        </w:rPr>
        <w:t>Hỗ trợ Tristate:</w:t>
      </w:r>
    </w:p>
    <w:p w14:paraId="5333BDE0" w14:textId="77777777" w:rsidR="00B428D3" w:rsidRPr="00B428D3" w:rsidRDefault="00B428D3" w:rsidP="00F12EDB">
      <w:pPr>
        <w:numPr>
          <w:ilvl w:val="0"/>
          <w:numId w:val="18"/>
        </w:numPr>
        <w:rPr>
          <w:rFonts w:cs="Times New Roman"/>
          <w:color w:val="000000" w:themeColor="text1"/>
          <w:sz w:val="26"/>
          <w:szCs w:val="26"/>
        </w:rPr>
      </w:pPr>
      <w:r w:rsidRPr="00B428D3">
        <w:rPr>
          <w:rFonts w:cs="Times New Roman"/>
          <w:color w:val="000000" w:themeColor="text1"/>
          <w:sz w:val="26"/>
          <w:szCs w:val="26"/>
        </w:rPr>
        <w:t>Thuộc tính value có thể nhận true, false, hoặc null.</w:t>
      </w:r>
    </w:p>
    <w:p w14:paraId="03080B14" w14:textId="77777777" w:rsidR="00B428D3" w:rsidRPr="00B428D3" w:rsidRDefault="00B428D3" w:rsidP="00F12EDB">
      <w:pPr>
        <w:numPr>
          <w:ilvl w:val="0"/>
          <w:numId w:val="18"/>
        </w:numPr>
        <w:rPr>
          <w:rFonts w:cs="Times New Roman"/>
          <w:color w:val="000000" w:themeColor="text1"/>
          <w:sz w:val="26"/>
          <w:szCs w:val="26"/>
        </w:rPr>
      </w:pPr>
      <w:r w:rsidRPr="00B428D3">
        <w:rPr>
          <w:rFonts w:cs="Times New Roman"/>
          <w:color w:val="000000" w:themeColor="text1"/>
          <w:sz w:val="26"/>
          <w:szCs w:val="26"/>
        </w:rPr>
        <w:t>Khi tristate = true và value = null, Checkbox hiển thị dấu gạch ngang (dash) thay vì dấu tick.</w:t>
      </w:r>
    </w:p>
    <w:p w14:paraId="669DA36E" w14:textId="77777777" w:rsidR="00B428D3" w:rsidRPr="00B428D3" w:rsidRDefault="00B428D3" w:rsidP="00F12EDB">
      <w:pPr>
        <w:numPr>
          <w:ilvl w:val="0"/>
          <w:numId w:val="18"/>
        </w:numPr>
        <w:rPr>
          <w:rFonts w:cs="Times New Roman"/>
          <w:color w:val="000000" w:themeColor="text1"/>
          <w:sz w:val="26"/>
          <w:szCs w:val="26"/>
        </w:rPr>
      </w:pPr>
      <w:r w:rsidRPr="00B428D3">
        <w:rPr>
          <w:rFonts w:cs="Times New Roman"/>
          <w:color w:val="000000" w:themeColor="text1"/>
          <w:sz w:val="26"/>
          <w:szCs w:val="26"/>
        </w:rPr>
        <w:lastRenderedPageBreak/>
        <w:t>Mặc định, tristate = false, nên chỉ có hai trạng thái: true/false.</w:t>
      </w:r>
    </w:p>
    <w:p w14:paraId="48939066" w14:textId="77777777" w:rsidR="00B428D3" w:rsidRPr="00B428D3" w:rsidRDefault="00B428D3" w:rsidP="00B428D3">
      <w:pPr>
        <w:rPr>
          <w:rFonts w:cs="Times New Roman"/>
          <w:color w:val="000000" w:themeColor="text1"/>
          <w:sz w:val="26"/>
          <w:szCs w:val="26"/>
        </w:rPr>
      </w:pPr>
      <w:r w:rsidRPr="00B428D3">
        <w:rPr>
          <w:rFonts w:cs="Times New Roman"/>
          <w:color w:val="000000" w:themeColor="text1"/>
          <w:sz w:val="26"/>
          <w:szCs w:val="26"/>
        </w:rPr>
        <w:t>Đặc điểm kỹ thuật:</w:t>
      </w:r>
    </w:p>
    <w:p w14:paraId="601776F0" w14:textId="77777777" w:rsidR="00B428D3" w:rsidRPr="00B428D3" w:rsidRDefault="00B428D3" w:rsidP="00F12EDB">
      <w:pPr>
        <w:numPr>
          <w:ilvl w:val="0"/>
          <w:numId w:val="19"/>
        </w:numPr>
        <w:rPr>
          <w:rFonts w:cs="Times New Roman"/>
          <w:color w:val="000000" w:themeColor="text1"/>
          <w:sz w:val="26"/>
          <w:szCs w:val="26"/>
        </w:rPr>
      </w:pPr>
      <w:r w:rsidRPr="00B428D3">
        <w:rPr>
          <w:rFonts w:cs="Times New Roman"/>
          <w:color w:val="000000" w:themeColor="text1"/>
          <w:sz w:val="26"/>
          <w:szCs w:val="26"/>
        </w:rPr>
        <w:t>Cần có Material ancestor widget trong cây widget.</w:t>
      </w:r>
    </w:p>
    <w:p w14:paraId="7F3AC5E0" w14:textId="77777777" w:rsidR="00B428D3" w:rsidRPr="00B428D3" w:rsidRDefault="00B428D3" w:rsidP="00F12EDB">
      <w:pPr>
        <w:numPr>
          <w:ilvl w:val="0"/>
          <w:numId w:val="19"/>
        </w:numPr>
        <w:rPr>
          <w:rFonts w:cs="Times New Roman"/>
          <w:color w:val="000000" w:themeColor="text1"/>
          <w:sz w:val="26"/>
          <w:szCs w:val="26"/>
        </w:rPr>
      </w:pPr>
      <w:r w:rsidRPr="00B428D3">
        <w:rPr>
          <w:rFonts w:cs="Times New Roman"/>
          <w:color w:val="000000" w:themeColor="text1"/>
          <w:sz w:val="26"/>
          <w:szCs w:val="26"/>
        </w:rPr>
        <w:t>Cung cấp phản hồi trực quan (visual feedback) thông qua animation của dấu checkmark.</w:t>
      </w:r>
    </w:p>
    <w:p w14:paraId="0CC629C6" w14:textId="77777777" w:rsidR="00B428D3" w:rsidRPr="00B428D3" w:rsidRDefault="00B428D3" w:rsidP="00F12EDB">
      <w:pPr>
        <w:numPr>
          <w:ilvl w:val="0"/>
          <w:numId w:val="19"/>
        </w:numPr>
        <w:rPr>
          <w:rFonts w:cs="Times New Roman"/>
          <w:color w:val="000000" w:themeColor="text1"/>
          <w:sz w:val="26"/>
          <w:szCs w:val="26"/>
        </w:rPr>
      </w:pPr>
      <w:r w:rsidRPr="00B428D3">
        <w:rPr>
          <w:rFonts w:cs="Times New Roman"/>
          <w:color w:val="000000" w:themeColor="text1"/>
          <w:sz w:val="26"/>
          <w:szCs w:val="26"/>
        </w:rPr>
        <w:t>Hỗ trợ hiển thị trạng thái lỗi (error state visualization).</w:t>
      </w:r>
    </w:p>
    <w:p w14:paraId="293D4D19" w14:textId="77777777" w:rsidR="00B428D3" w:rsidRPr="00B428D3" w:rsidRDefault="00B428D3" w:rsidP="00F12EDB">
      <w:pPr>
        <w:numPr>
          <w:ilvl w:val="0"/>
          <w:numId w:val="19"/>
        </w:numPr>
        <w:rPr>
          <w:rFonts w:cs="Times New Roman"/>
          <w:color w:val="000000" w:themeColor="text1"/>
          <w:sz w:val="26"/>
          <w:szCs w:val="26"/>
        </w:rPr>
      </w:pPr>
      <w:r w:rsidRPr="00B428D3">
        <w:rPr>
          <w:rFonts w:cs="Times New Roman"/>
          <w:color w:val="000000" w:themeColor="text1"/>
          <w:sz w:val="26"/>
          <w:szCs w:val="26"/>
        </w:rPr>
        <w:t>Có thể tùy chỉnh giao diện bằng WidgetStateProperty.</w:t>
      </w:r>
    </w:p>
    <w:p w14:paraId="2AFC860B" w14:textId="14F0A368"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từ tài liệu:</w:t>
      </w:r>
    </w:p>
    <w:p w14:paraId="3F58DE18" w14:textId="518E68D6" w:rsidR="00034D2B" w:rsidRPr="00034D2B" w:rsidRDefault="00034D2B" w:rsidP="00034D2B">
      <w:pPr>
        <w:rPr>
          <w:rFonts w:cs="Times New Roman"/>
          <w:color w:val="000000" w:themeColor="text1"/>
          <w:sz w:val="26"/>
          <w:szCs w:val="26"/>
          <w:lang w:val="vi-VN"/>
        </w:rPr>
      </w:pPr>
      <w:r w:rsidRPr="00034D2B">
        <w:rPr>
          <w:rFonts w:cs="Times New Roman"/>
          <w:color w:val="000000" w:themeColor="text1"/>
          <w:sz w:val="26"/>
          <w:szCs w:val="26"/>
        </w:rPr>
        <w:t>bool? _isChecked = false;</w:t>
      </w:r>
    </w:p>
    <w:p w14:paraId="4F4D2751"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Checkbox(</w:t>
      </w:r>
    </w:p>
    <w:p w14:paraId="5DEA3E2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value: _isChecked,</w:t>
      </w:r>
    </w:p>
    <w:p w14:paraId="7E5EE49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onChanged: (bool? value) {</w:t>
      </w:r>
    </w:p>
    <w:p w14:paraId="1975265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setState(() {</w:t>
      </w:r>
    </w:p>
    <w:p w14:paraId="3E4CA03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_isChecked = value;</w:t>
      </w:r>
    </w:p>
    <w:p w14:paraId="1CAB11D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69D7E68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1AB3B431"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5E47D710" w14:textId="70ED672C"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Customization example:</w:t>
      </w:r>
    </w:p>
    <w:p w14:paraId="051258D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Checkbox(</w:t>
      </w:r>
    </w:p>
    <w:p w14:paraId="2BE78D72"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value: _isChecked,</w:t>
      </w:r>
    </w:p>
    <w:p w14:paraId="6D2A179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onChanged: (bool? value) {</w:t>
      </w:r>
    </w:p>
    <w:p w14:paraId="02D8F40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setState(() {</w:t>
      </w:r>
    </w:p>
    <w:p w14:paraId="5815512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_isChecked = value;</w:t>
      </w:r>
    </w:p>
    <w:p w14:paraId="44D83FD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3716A5D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7AE5683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activeColor: Colors.green,</w:t>
      </w:r>
    </w:p>
    <w:p w14:paraId="4DDD20BD"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checkColor: Colors.white,</w:t>
      </w:r>
    </w:p>
    <w:p w14:paraId="373DC33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lastRenderedPageBreak/>
        <w:t xml:space="preserve">  side: BorderSide(color: Colors.grey, width: 2),</w:t>
      </w:r>
    </w:p>
    <w:p w14:paraId="5776AC3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3C30E2AE" w14:textId="34466A4C" w:rsidR="00DC2A96" w:rsidRPr="00616918" w:rsidRDefault="00DC2A96" w:rsidP="00034D2B">
      <w:pPr>
        <w:rPr>
          <w:rFonts w:cs="Times New Roman"/>
          <w:color w:val="000000" w:themeColor="text1"/>
          <w:sz w:val="26"/>
          <w:szCs w:val="26"/>
        </w:rPr>
      </w:pPr>
      <w:r w:rsidRPr="00616918">
        <w:rPr>
          <w:rFonts w:cs="Times New Roman"/>
          <w:color w:val="000000" w:themeColor="text1"/>
          <w:sz w:val="26"/>
          <w:szCs w:val="26"/>
        </w:rPr>
        <w:t>WidgetStateProperty override:</w:t>
      </w:r>
      <w:r w:rsidRPr="00616918">
        <w:rPr>
          <w:rFonts w:cs="Times New Roman"/>
          <w:color w:val="000000" w:themeColor="text1"/>
          <w:sz w:val="26"/>
          <w:szCs w:val="26"/>
        </w:rPr>
        <w:t xml:space="preserve"> </w:t>
      </w:r>
      <w:r w:rsidRPr="00616918">
        <w:rPr>
          <w:rFonts w:cs="Times New Roman"/>
          <w:color w:val="000000" w:themeColor="text1"/>
          <w:sz w:val="26"/>
          <w:szCs w:val="26"/>
        </w:rPr>
        <w:t>Cho phép tùy chỉnh màu sắc và các thuộc tính khác dựa trên trạng thái của widget (như pressed, hovered, focused, disabled, v.v.). Điều này giúp tạo ra phản hồi trực quan động (dynamic visual feedback), giúp người dùng dễ nhận biết trạng thái tương tác của Checkbox hoặc các widget khác.</w:t>
      </w:r>
    </w:p>
    <w:p w14:paraId="56E055D5" w14:textId="77777777" w:rsidR="00F85FC3" w:rsidRPr="00616918" w:rsidRDefault="00F85FC3" w:rsidP="001B7C2B">
      <w:pPr>
        <w:pStyle w:val="Heading3"/>
        <w:rPr>
          <w:rFonts w:ascii="Times New Roman" w:hAnsi="Times New Roman" w:cs="Times New Roman"/>
          <w:color w:val="000000" w:themeColor="text1"/>
        </w:rPr>
      </w:pPr>
      <w:bookmarkStart w:id="14" w:name="_Toc211333797"/>
      <w:r w:rsidRPr="00616918">
        <w:rPr>
          <w:rFonts w:ascii="Times New Roman" w:hAnsi="Times New Roman" w:cs="Times New Roman"/>
          <w:color w:val="000000" w:themeColor="text1"/>
        </w:rPr>
        <w:t>2.3. Radio Widget</w:t>
      </w:r>
      <w:bookmarkEnd w:id="14"/>
    </w:p>
    <w:p w14:paraId="7749B756" w14:textId="77777777" w:rsidR="00F85FC3" w:rsidRPr="00F85FC3" w:rsidRDefault="00F85FC3" w:rsidP="00F85FC3">
      <w:pPr>
        <w:rPr>
          <w:rFonts w:cs="Times New Roman"/>
          <w:color w:val="000000" w:themeColor="text1"/>
          <w:sz w:val="26"/>
          <w:szCs w:val="26"/>
        </w:rPr>
      </w:pPr>
      <w:r w:rsidRPr="00F85FC3">
        <w:rPr>
          <w:rFonts w:cs="Times New Roman"/>
          <w:color w:val="000000" w:themeColor="text1"/>
          <w:sz w:val="26"/>
          <w:szCs w:val="26"/>
        </w:rPr>
        <w:t>Radio là widget trong Material Design được xây dựng dựa trên RawRadio để cung cấp giao diện Material UI. Widget này được dùng khi người dùng cần chọn một tùy chọn duy nhất trong nhiều lựa chọn. Radio sử dụng kiểu dữ liệu tổng quát (generic type parameter) T để định nghĩa loại giá trị mà nó biểu diễn.</w:t>
      </w:r>
    </w:p>
    <w:p w14:paraId="620B566D" w14:textId="77777777" w:rsidR="00F85FC3" w:rsidRPr="00F85FC3" w:rsidRDefault="00F85FC3" w:rsidP="00F85FC3">
      <w:pPr>
        <w:rPr>
          <w:rFonts w:cs="Times New Roman"/>
          <w:b/>
          <w:bCs/>
          <w:color w:val="000000" w:themeColor="text1"/>
          <w:sz w:val="26"/>
          <w:szCs w:val="26"/>
        </w:rPr>
      </w:pPr>
      <w:r w:rsidRPr="00F85FC3">
        <w:rPr>
          <w:rFonts w:cs="Times New Roman"/>
          <w:b/>
          <w:bCs/>
          <w:color w:val="000000" w:themeColor="text1"/>
          <w:sz w:val="26"/>
          <w:szCs w:val="26"/>
        </w:rPr>
        <w:t>Kiến trúc hoạt động:</w:t>
      </w:r>
    </w:p>
    <w:p w14:paraId="67FF7AEC" w14:textId="77777777" w:rsidR="00F85FC3" w:rsidRPr="00F85FC3" w:rsidRDefault="00F85FC3" w:rsidP="00F12EDB">
      <w:pPr>
        <w:numPr>
          <w:ilvl w:val="0"/>
          <w:numId w:val="20"/>
        </w:numPr>
        <w:rPr>
          <w:rFonts w:cs="Times New Roman"/>
          <w:color w:val="000000" w:themeColor="text1"/>
          <w:sz w:val="26"/>
          <w:szCs w:val="26"/>
        </w:rPr>
      </w:pPr>
      <w:r w:rsidRPr="00F85FC3">
        <w:rPr>
          <w:rFonts w:cs="Times New Roman"/>
          <w:color w:val="000000" w:themeColor="text1"/>
          <w:sz w:val="26"/>
          <w:szCs w:val="26"/>
        </w:rPr>
        <w:t>Thông thường, các Radio nằm trong một RadioGroup ancestor để quản lý nhóm lựa chọn.</w:t>
      </w:r>
    </w:p>
    <w:p w14:paraId="4F1B9C15" w14:textId="77777777" w:rsidR="00F85FC3" w:rsidRPr="00F85FC3" w:rsidRDefault="00F85FC3" w:rsidP="00F12EDB">
      <w:pPr>
        <w:numPr>
          <w:ilvl w:val="0"/>
          <w:numId w:val="20"/>
        </w:numPr>
        <w:rPr>
          <w:rFonts w:cs="Times New Roman"/>
          <w:color w:val="000000" w:themeColor="text1"/>
          <w:sz w:val="26"/>
          <w:szCs w:val="26"/>
        </w:rPr>
      </w:pPr>
      <w:r w:rsidRPr="00F85FC3">
        <w:rPr>
          <w:rFonts w:cs="Times New Roman"/>
          <w:color w:val="000000" w:themeColor="text1"/>
          <w:sz w:val="26"/>
          <w:szCs w:val="26"/>
        </w:rPr>
        <w:t>RadioGroup.groupValue xác định tùy chọn hiện đang được chọn.</w:t>
      </w:r>
    </w:p>
    <w:p w14:paraId="713F9E21" w14:textId="77777777" w:rsidR="00F85FC3" w:rsidRPr="00F85FC3" w:rsidRDefault="00F85FC3" w:rsidP="00F12EDB">
      <w:pPr>
        <w:numPr>
          <w:ilvl w:val="0"/>
          <w:numId w:val="20"/>
        </w:numPr>
        <w:rPr>
          <w:rFonts w:cs="Times New Roman"/>
          <w:color w:val="000000" w:themeColor="text1"/>
          <w:sz w:val="26"/>
          <w:szCs w:val="26"/>
        </w:rPr>
      </w:pPr>
      <w:r w:rsidRPr="00F85FC3">
        <w:rPr>
          <w:rFonts w:cs="Times New Roman"/>
          <w:color w:val="000000" w:themeColor="text1"/>
          <w:sz w:val="26"/>
          <w:szCs w:val="26"/>
        </w:rPr>
        <w:t>Radio có value trùng khớp với groupValue sẽ được hiển thị là selected.</w:t>
      </w:r>
    </w:p>
    <w:p w14:paraId="30A24349" w14:textId="77777777" w:rsidR="00F85FC3" w:rsidRPr="00F85FC3" w:rsidRDefault="00F85FC3" w:rsidP="00F12EDB">
      <w:pPr>
        <w:numPr>
          <w:ilvl w:val="0"/>
          <w:numId w:val="20"/>
        </w:numPr>
        <w:rPr>
          <w:rFonts w:cs="Times New Roman"/>
          <w:color w:val="000000" w:themeColor="text1"/>
          <w:sz w:val="26"/>
          <w:szCs w:val="26"/>
        </w:rPr>
      </w:pPr>
      <w:r w:rsidRPr="00F85FC3">
        <w:rPr>
          <w:rFonts w:cs="Times New Roman"/>
          <w:color w:val="000000" w:themeColor="text1"/>
          <w:sz w:val="26"/>
          <w:szCs w:val="26"/>
        </w:rPr>
        <w:t>Kiểu dữ liệu T thường được khai báo bằng enum để biểu diễn các tùy chọn rõ ràng.</w:t>
      </w:r>
    </w:p>
    <w:p w14:paraId="5BFC258E" w14:textId="77777777" w:rsidR="00F85FC3" w:rsidRPr="00F85FC3" w:rsidRDefault="00F85FC3" w:rsidP="00F85FC3">
      <w:pPr>
        <w:rPr>
          <w:rFonts w:cs="Times New Roman"/>
          <w:b/>
          <w:bCs/>
          <w:color w:val="000000" w:themeColor="text1"/>
          <w:sz w:val="26"/>
          <w:szCs w:val="26"/>
        </w:rPr>
      </w:pPr>
      <w:r w:rsidRPr="00F85FC3">
        <w:rPr>
          <w:rFonts w:cs="Times New Roman"/>
          <w:b/>
          <w:bCs/>
          <w:color w:val="000000" w:themeColor="text1"/>
          <w:sz w:val="26"/>
          <w:szCs w:val="26"/>
        </w:rPr>
        <w:t>Đặc điểm kỹ thuật:</w:t>
      </w:r>
    </w:p>
    <w:p w14:paraId="733990D9" w14:textId="77777777" w:rsidR="00F85FC3" w:rsidRPr="00F85FC3" w:rsidRDefault="00F85FC3" w:rsidP="00F12EDB">
      <w:pPr>
        <w:numPr>
          <w:ilvl w:val="0"/>
          <w:numId w:val="21"/>
        </w:numPr>
        <w:rPr>
          <w:rFonts w:cs="Times New Roman"/>
          <w:color w:val="000000" w:themeColor="text1"/>
          <w:sz w:val="26"/>
          <w:szCs w:val="26"/>
        </w:rPr>
      </w:pPr>
      <w:r w:rsidRPr="00F85FC3">
        <w:rPr>
          <w:rFonts w:cs="Times New Roman"/>
          <w:color w:val="000000" w:themeColor="text1"/>
          <w:sz w:val="26"/>
          <w:szCs w:val="26"/>
        </w:rPr>
        <w:t>Hiển thị dưới dạng nút tròn, với tâm được tô đầy khi được chọn.</w:t>
      </w:r>
    </w:p>
    <w:p w14:paraId="0276D3FD" w14:textId="77777777" w:rsidR="00F85FC3" w:rsidRPr="00F85FC3" w:rsidRDefault="00F85FC3" w:rsidP="00F12EDB">
      <w:pPr>
        <w:numPr>
          <w:ilvl w:val="0"/>
          <w:numId w:val="21"/>
        </w:numPr>
        <w:rPr>
          <w:rFonts w:cs="Times New Roman"/>
          <w:color w:val="000000" w:themeColor="text1"/>
          <w:sz w:val="26"/>
          <w:szCs w:val="26"/>
        </w:rPr>
      </w:pPr>
      <w:r w:rsidRPr="00F85FC3">
        <w:rPr>
          <w:rFonts w:cs="Times New Roman"/>
          <w:color w:val="000000" w:themeColor="text1"/>
          <w:sz w:val="26"/>
          <w:szCs w:val="26"/>
        </w:rPr>
        <w:t>Trong cùng một nhóm, chỉ có một Radio được chọn tại một thời điểm.</w:t>
      </w:r>
    </w:p>
    <w:p w14:paraId="23AF4DD4" w14:textId="77777777" w:rsidR="00F85FC3" w:rsidRPr="00F85FC3" w:rsidRDefault="00F85FC3" w:rsidP="00F12EDB">
      <w:pPr>
        <w:numPr>
          <w:ilvl w:val="0"/>
          <w:numId w:val="21"/>
        </w:numPr>
        <w:rPr>
          <w:rFonts w:cs="Times New Roman"/>
          <w:color w:val="000000" w:themeColor="text1"/>
          <w:sz w:val="26"/>
          <w:szCs w:val="26"/>
        </w:rPr>
      </w:pPr>
      <w:r w:rsidRPr="00F85FC3">
        <w:rPr>
          <w:rFonts w:cs="Times New Roman"/>
          <w:color w:val="000000" w:themeColor="text1"/>
          <w:sz w:val="26"/>
          <w:szCs w:val="26"/>
        </w:rPr>
        <w:t>Khi một Radio được chọn, các Radio khác trong cùng nhóm sẽ tự động bỏ chọn (deselect).</w:t>
      </w:r>
    </w:p>
    <w:p w14:paraId="17498B59" w14:textId="77777777" w:rsidR="00F85FC3" w:rsidRPr="00F85FC3" w:rsidRDefault="00F85FC3" w:rsidP="00F12EDB">
      <w:pPr>
        <w:numPr>
          <w:ilvl w:val="0"/>
          <w:numId w:val="21"/>
        </w:numPr>
        <w:rPr>
          <w:rFonts w:cs="Times New Roman"/>
          <w:color w:val="000000" w:themeColor="text1"/>
          <w:sz w:val="26"/>
          <w:szCs w:val="26"/>
        </w:rPr>
      </w:pPr>
      <w:r w:rsidRPr="00F85FC3">
        <w:rPr>
          <w:rFonts w:cs="Times New Roman"/>
          <w:color w:val="000000" w:themeColor="text1"/>
          <w:sz w:val="26"/>
          <w:szCs w:val="26"/>
        </w:rPr>
        <w:t>Cần có Material ancestor widget trong cây widget để hiển thị đúng giao diện.</w:t>
      </w:r>
    </w:p>
    <w:p w14:paraId="130B3B55" w14:textId="586295BB"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từ tài liệu:</w:t>
      </w:r>
    </w:p>
    <w:p w14:paraId="7CE57CE6" w14:textId="220520A7" w:rsidR="00034D2B" w:rsidRPr="00034D2B" w:rsidRDefault="00034D2B" w:rsidP="00034D2B">
      <w:pPr>
        <w:rPr>
          <w:rFonts w:cs="Times New Roman"/>
          <w:color w:val="000000" w:themeColor="text1"/>
          <w:sz w:val="26"/>
          <w:szCs w:val="26"/>
          <w:lang w:val="vi-VN"/>
        </w:rPr>
      </w:pPr>
      <w:r w:rsidRPr="00034D2B">
        <w:rPr>
          <w:rFonts w:cs="Times New Roman"/>
          <w:color w:val="000000" w:themeColor="text1"/>
          <w:sz w:val="26"/>
          <w:szCs w:val="26"/>
        </w:rPr>
        <w:t>enum SingingCharacter { lafayette, jefferson }</w:t>
      </w:r>
    </w:p>
    <w:p w14:paraId="09702858" w14:textId="7C81FFAB" w:rsidR="00034D2B" w:rsidRPr="00034D2B" w:rsidRDefault="00034D2B" w:rsidP="00034D2B">
      <w:pPr>
        <w:rPr>
          <w:rFonts w:cs="Times New Roman"/>
          <w:color w:val="000000" w:themeColor="text1"/>
          <w:sz w:val="26"/>
          <w:szCs w:val="26"/>
          <w:lang w:val="vi-VN"/>
        </w:rPr>
      </w:pPr>
      <w:r w:rsidRPr="00034D2B">
        <w:rPr>
          <w:rFonts w:cs="Times New Roman"/>
          <w:color w:val="000000" w:themeColor="text1"/>
          <w:sz w:val="26"/>
          <w:szCs w:val="26"/>
        </w:rPr>
        <w:t>SingingCharacter? _character = SingingCharacter.lafayette;</w:t>
      </w:r>
    </w:p>
    <w:p w14:paraId="2EC87E1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Radio&lt;SingingCharacter&gt;(</w:t>
      </w:r>
    </w:p>
    <w:p w14:paraId="5C9A85E2"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value: SingingCharacter.lafayette,</w:t>
      </w:r>
    </w:p>
    <w:p w14:paraId="2F0F122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groupValue: _character,</w:t>
      </w:r>
    </w:p>
    <w:p w14:paraId="7038675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lastRenderedPageBreak/>
        <w:t xml:space="preserve">  onChanged: (SingingCharacter? value) {</w:t>
      </w:r>
    </w:p>
    <w:p w14:paraId="3EE05FA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setState(() {</w:t>
      </w:r>
    </w:p>
    <w:p w14:paraId="40C2393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_character = value;</w:t>
      </w:r>
    </w:p>
    <w:p w14:paraId="761B0CD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06C85D9D"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4FBC0AD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0F56567A" w14:textId="77777777" w:rsidR="000C6DB9" w:rsidRPr="000C6DB9" w:rsidRDefault="000C6DB9" w:rsidP="000C6DB9">
      <w:pPr>
        <w:rPr>
          <w:rFonts w:cs="Times New Roman"/>
          <w:color w:val="000000" w:themeColor="text1"/>
          <w:sz w:val="26"/>
          <w:szCs w:val="26"/>
        </w:rPr>
      </w:pPr>
      <w:r w:rsidRPr="000C6DB9">
        <w:rPr>
          <w:rFonts w:cs="Times New Roman"/>
          <w:color w:val="000000" w:themeColor="text1"/>
          <w:sz w:val="26"/>
          <w:szCs w:val="26"/>
        </w:rPr>
        <w:t>Tùy chỉnh với WidgetStateProperty:</w:t>
      </w:r>
    </w:p>
    <w:p w14:paraId="7E4050DF" w14:textId="77777777" w:rsidR="000C6DB9" w:rsidRPr="000C6DB9" w:rsidRDefault="000C6DB9" w:rsidP="00F12EDB">
      <w:pPr>
        <w:numPr>
          <w:ilvl w:val="0"/>
          <w:numId w:val="22"/>
        </w:numPr>
        <w:rPr>
          <w:rFonts w:cs="Times New Roman"/>
          <w:color w:val="000000" w:themeColor="text1"/>
          <w:sz w:val="26"/>
          <w:szCs w:val="26"/>
        </w:rPr>
      </w:pPr>
      <w:r w:rsidRPr="000C6DB9">
        <w:rPr>
          <w:rFonts w:cs="Times New Roman"/>
          <w:color w:val="000000" w:themeColor="text1"/>
          <w:sz w:val="26"/>
          <w:szCs w:val="26"/>
        </w:rPr>
        <w:t>fillColor có thể thay đổi dựa trên trạng thái lựa chọn (selection state).</w:t>
      </w:r>
    </w:p>
    <w:p w14:paraId="046B70F4" w14:textId="77777777" w:rsidR="000C6DB9" w:rsidRPr="000C6DB9" w:rsidRDefault="000C6DB9" w:rsidP="00F12EDB">
      <w:pPr>
        <w:numPr>
          <w:ilvl w:val="0"/>
          <w:numId w:val="22"/>
        </w:numPr>
        <w:rPr>
          <w:rFonts w:cs="Times New Roman"/>
          <w:color w:val="000000" w:themeColor="text1"/>
          <w:sz w:val="26"/>
          <w:szCs w:val="26"/>
        </w:rPr>
      </w:pPr>
      <w:r w:rsidRPr="000C6DB9">
        <w:rPr>
          <w:rFonts w:cs="Times New Roman"/>
          <w:color w:val="000000" w:themeColor="text1"/>
          <w:sz w:val="26"/>
          <w:szCs w:val="26"/>
        </w:rPr>
        <w:t>Có thể tùy chỉnh màu viền (border color) thông qua thuộc tính side.</w:t>
      </w:r>
    </w:p>
    <w:p w14:paraId="28D8F086" w14:textId="77777777" w:rsidR="000C6DB9" w:rsidRPr="000C6DB9" w:rsidRDefault="000C6DB9" w:rsidP="00F12EDB">
      <w:pPr>
        <w:numPr>
          <w:ilvl w:val="0"/>
          <w:numId w:val="22"/>
        </w:numPr>
        <w:rPr>
          <w:rFonts w:cs="Times New Roman"/>
          <w:color w:val="000000" w:themeColor="text1"/>
          <w:sz w:val="26"/>
          <w:szCs w:val="26"/>
        </w:rPr>
      </w:pPr>
      <w:r w:rsidRPr="000C6DB9">
        <w:rPr>
          <w:rFonts w:cs="Times New Roman"/>
          <w:color w:val="000000" w:themeColor="text1"/>
          <w:sz w:val="26"/>
          <w:szCs w:val="26"/>
        </w:rPr>
        <w:t>Hỗ trợ tùy chỉnh màu nền (backgroundColor) để phù hợp với chủ đề giao diện.</w:t>
      </w:r>
    </w:p>
    <w:p w14:paraId="258FFAC8" w14:textId="77777777" w:rsidR="000C6DB9" w:rsidRPr="000C6DB9" w:rsidRDefault="000C6DB9" w:rsidP="000C6DB9">
      <w:pPr>
        <w:rPr>
          <w:rFonts w:cs="Times New Roman"/>
          <w:color w:val="000000" w:themeColor="text1"/>
          <w:sz w:val="26"/>
          <w:szCs w:val="26"/>
        </w:rPr>
      </w:pPr>
      <w:r w:rsidRPr="000C6DB9">
        <w:rPr>
          <w:rFonts w:cs="Times New Roman"/>
          <w:color w:val="000000" w:themeColor="text1"/>
          <w:sz w:val="26"/>
          <w:szCs w:val="26"/>
        </w:rPr>
        <w:t>Best Practices:</w:t>
      </w:r>
    </w:p>
    <w:p w14:paraId="1F9483AE" w14:textId="77777777" w:rsidR="000C6DB9" w:rsidRPr="000C6DB9" w:rsidRDefault="000C6DB9" w:rsidP="00F12EDB">
      <w:pPr>
        <w:numPr>
          <w:ilvl w:val="0"/>
          <w:numId w:val="23"/>
        </w:numPr>
        <w:rPr>
          <w:rFonts w:cs="Times New Roman"/>
          <w:color w:val="000000" w:themeColor="text1"/>
          <w:sz w:val="26"/>
          <w:szCs w:val="26"/>
        </w:rPr>
      </w:pPr>
      <w:r w:rsidRPr="000C6DB9">
        <w:rPr>
          <w:rFonts w:cs="Times New Roman"/>
          <w:color w:val="000000" w:themeColor="text1"/>
          <w:sz w:val="26"/>
          <w:szCs w:val="26"/>
        </w:rPr>
        <w:t>Bọc Radio trong ListTile để hiển thị cùng nhãn (label), hoặc sử dụng sẵn RadioListTile cho tiện lợi.</w:t>
      </w:r>
    </w:p>
    <w:p w14:paraId="1F8C6675" w14:textId="77777777" w:rsidR="000C6DB9" w:rsidRPr="000C6DB9" w:rsidRDefault="000C6DB9" w:rsidP="00F12EDB">
      <w:pPr>
        <w:numPr>
          <w:ilvl w:val="0"/>
          <w:numId w:val="23"/>
        </w:numPr>
        <w:rPr>
          <w:rFonts w:cs="Times New Roman"/>
          <w:color w:val="000000" w:themeColor="text1"/>
          <w:sz w:val="26"/>
          <w:szCs w:val="26"/>
        </w:rPr>
      </w:pPr>
      <w:r w:rsidRPr="000C6DB9">
        <w:rPr>
          <w:rFonts w:cs="Times New Roman"/>
          <w:color w:val="000000" w:themeColor="text1"/>
          <w:sz w:val="26"/>
          <w:szCs w:val="26"/>
        </w:rPr>
        <w:t>Dùng enum cho giá trị của Radio để đảm bảo type-safe và dễ quản lý.</w:t>
      </w:r>
    </w:p>
    <w:p w14:paraId="68434B7A" w14:textId="77777777" w:rsidR="000C6DB9" w:rsidRPr="000C6DB9" w:rsidRDefault="000C6DB9" w:rsidP="00F12EDB">
      <w:pPr>
        <w:numPr>
          <w:ilvl w:val="0"/>
          <w:numId w:val="23"/>
        </w:numPr>
        <w:rPr>
          <w:rFonts w:cs="Times New Roman"/>
          <w:color w:val="000000" w:themeColor="text1"/>
          <w:sz w:val="26"/>
          <w:szCs w:val="26"/>
        </w:rPr>
      </w:pPr>
      <w:r w:rsidRPr="000C6DB9">
        <w:rPr>
          <w:rFonts w:cs="Times New Roman"/>
          <w:color w:val="000000" w:themeColor="text1"/>
          <w:sz w:val="26"/>
          <w:szCs w:val="26"/>
        </w:rPr>
        <w:t>Nhóm các Radio có liên quan lại với nhau theo logic để cải thiện tính rõ ràng và trải nghiệm người dùng.</w:t>
      </w:r>
    </w:p>
    <w:p w14:paraId="627F97C2" w14:textId="77777777" w:rsidR="00A50280" w:rsidRPr="00616918" w:rsidRDefault="00A50280" w:rsidP="001B7C2B">
      <w:pPr>
        <w:pStyle w:val="Heading3"/>
        <w:rPr>
          <w:rFonts w:ascii="Times New Roman" w:hAnsi="Times New Roman" w:cs="Times New Roman"/>
          <w:color w:val="000000" w:themeColor="text1"/>
        </w:rPr>
      </w:pPr>
      <w:bookmarkStart w:id="15" w:name="_Toc211333798"/>
      <w:r w:rsidRPr="00616918">
        <w:rPr>
          <w:rFonts w:ascii="Times New Roman" w:hAnsi="Times New Roman" w:cs="Times New Roman"/>
          <w:color w:val="000000" w:themeColor="text1"/>
        </w:rPr>
        <w:t>2.4. Slider Widget</w:t>
      </w:r>
      <w:bookmarkEnd w:id="15"/>
    </w:p>
    <w:p w14:paraId="53EDE2F7" w14:textId="77777777" w:rsidR="00A50280" w:rsidRPr="00A50280" w:rsidRDefault="00A50280" w:rsidP="00A50280">
      <w:pPr>
        <w:rPr>
          <w:rFonts w:cs="Times New Roman"/>
          <w:color w:val="000000" w:themeColor="text1"/>
          <w:sz w:val="26"/>
          <w:szCs w:val="26"/>
        </w:rPr>
      </w:pPr>
      <w:r w:rsidRPr="00A50280">
        <w:rPr>
          <w:rFonts w:cs="Times New Roman"/>
          <w:color w:val="000000" w:themeColor="text1"/>
          <w:sz w:val="26"/>
          <w:szCs w:val="26"/>
        </w:rPr>
        <w:t>Slider là widget trong Material Design dùng để chọn giá trị trong một khoảng (range of values). Widget này hỗ trợ cả chế độ liên tục (continuous) và rời rạc (discrete).</w:t>
      </w:r>
    </w:p>
    <w:p w14:paraId="6828F060" w14:textId="77777777" w:rsidR="00A50280" w:rsidRPr="00A50280" w:rsidRDefault="00A50280" w:rsidP="00A50280">
      <w:pPr>
        <w:rPr>
          <w:rFonts w:cs="Times New Roman"/>
          <w:color w:val="000000" w:themeColor="text1"/>
          <w:sz w:val="26"/>
          <w:szCs w:val="26"/>
        </w:rPr>
      </w:pPr>
      <w:r w:rsidRPr="00A50280">
        <w:rPr>
          <w:rFonts w:cs="Times New Roman"/>
          <w:b/>
          <w:bCs/>
          <w:color w:val="000000" w:themeColor="text1"/>
          <w:sz w:val="26"/>
          <w:szCs w:val="26"/>
        </w:rPr>
        <w:t>Chế độ giá trị (Value modes):</w:t>
      </w:r>
    </w:p>
    <w:p w14:paraId="059A7A21" w14:textId="77777777" w:rsidR="00A50280" w:rsidRPr="00A50280" w:rsidRDefault="00A50280" w:rsidP="00F12EDB">
      <w:pPr>
        <w:numPr>
          <w:ilvl w:val="0"/>
          <w:numId w:val="24"/>
        </w:numPr>
        <w:rPr>
          <w:rFonts w:cs="Times New Roman"/>
          <w:color w:val="000000" w:themeColor="text1"/>
          <w:sz w:val="26"/>
          <w:szCs w:val="26"/>
        </w:rPr>
      </w:pPr>
      <w:r w:rsidRPr="00A50280">
        <w:rPr>
          <w:rFonts w:cs="Times New Roman"/>
          <w:color w:val="000000" w:themeColor="text1"/>
          <w:sz w:val="26"/>
          <w:szCs w:val="26"/>
        </w:rPr>
        <w:t>Continuous: Cho phép chọn bất kỳ giá trị nào từ min đến max.</w:t>
      </w:r>
    </w:p>
    <w:p w14:paraId="124C0302" w14:textId="77777777" w:rsidR="00A50280" w:rsidRPr="00A50280" w:rsidRDefault="00A50280" w:rsidP="00F12EDB">
      <w:pPr>
        <w:numPr>
          <w:ilvl w:val="0"/>
          <w:numId w:val="24"/>
        </w:numPr>
        <w:rPr>
          <w:rFonts w:cs="Times New Roman"/>
          <w:color w:val="000000" w:themeColor="text1"/>
          <w:sz w:val="26"/>
          <w:szCs w:val="26"/>
        </w:rPr>
      </w:pPr>
      <w:r w:rsidRPr="00A50280">
        <w:rPr>
          <w:rFonts w:cs="Times New Roman"/>
          <w:color w:val="000000" w:themeColor="text1"/>
          <w:sz w:val="26"/>
          <w:szCs w:val="26"/>
        </w:rPr>
        <w:t>Discrete: Sử dụng thuộc tính divisions để tạo các khoảng giá trị cố định.</w:t>
      </w:r>
    </w:p>
    <w:p w14:paraId="091C0DFD" w14:textId="77777777" w:rsidR="00A50280" w:rsidRPr="00A50280" w:rsidRDefault="00A50280" w:rsidP="00F12EDB">
      <w:pPr>
        <w:numPr>
          <w:ilvl w:val="1"/>
          <w:numId w:val="24"/>
        </w:numPr>
        <w:rPr>
          <w:rFonts w:cs="Times New Roman"/>
          <w:color w:val="000000" w:themeColor="text1"/>
          <w:sz w:val="26"/>
          <w:szCs w:val="26"/>
        </w:rPr>
      </w:pPr>
      <w:r w:rsidRPr="00A50280">
        <w:rPr>
          <w:rFonts w:cs="Times New Roman"/>
          <w:i/>
          <w:iCs/>
          <w:color w:val="000000" w:themeColor="text1"/>
          <w:sz w:val="26"/>
          <w:szCs w:val="26"/>
        </w:rPr>
        <w:t>Ví dụ:</w:t>
      </w:r>
      <w:r w:rsidRPr="00A50280">
        <w:rPr>
          <w:rFonts w:cs="Times New Roman"/>
          <w:color w:val="000000" w:themeColor="text1"/>
          <w:sz w:val="26"/>
          <w:szCs w:val="26"/>
        </w:rPr>
        <w:t xml:space="preserve"> min = 0, max = 50, divisions = 5 → các giá trị có thể chọn: 0, 10, 20, 30, 40, 50.</w:t>
      </w:r>
    </w:p>
    <w:p w14:paraId="14516779" w14:textId="77777777" w:rsidR="00A50280" w:rsidRPr="00A50280" w:rsidRDefault="00A50280" w:rsidP="00A50280">
      <w:pPr>
        <w:rPr>
          <w:rFonts w:cs="Times New Roman"/>
          <w:color w:val="000000" w:themeColor="text1"/>
          <w:sz w:val="26"/>
          <w:szCs w:val="26"/>
        </w:rPr>
      </w:pPr>
      <w:r w:rsidRPr="00A50280">
        <w:rPr>
          <w:rFonts w:cs="Times New Roman"/>
          <w:b/>
          <w:bCs/>
          <w:color w:val="000000" w:themeColor="text1"/>
          <w:sz w:val="26"/>
          <w:szCs w:val="26"/>
        </w:rPr>
        <w:t>Cấu trúc Slider (Slider anatomy):</w:t>
      </w:r>
    </w:p>
    <w:p w14:paraId="11FB4827" w14:textId="77777777" w:rsidR="00A50280" w:rsidRPr="00A50280" w:rsidRDefault="00A50280" w:rsidP="00F12EDB">
      <w:pPr>
        <w:numPr>
          <w:ilvl w:val="0"/>
          <w:numId w:val="25"/>
        </w:numPr>
        <w:rPr>
          <w:rFonts w:cs="Times New Roman"/>
          <w:color w:val="000000" w:themeColor="text1"/>
          <w:sz w:val="26"/>
          <w:szCs w:val="26"/>
        </w:rPr>
      </w:pPr>
      <w:r w:rsidRPr="00A50280">
        <w:rPr>
          <w:rFonts w:cs="Times New Roman"/>
          <w:color w:val="000000" w:themeColor="text1"/>
          <w:sz w:val="26"/>
          <w:szCs w:val="26"/>
        </w:rPr>
        <w:t>Thumb: Hình tròn có thể trượt ngang khi người dùng kéo.</w:t>
      </w:r>
    </w:p>
    <w:p w14:paraId="700BC6AC" w14:textId="77777777" w:rsidR="00A50280" w:rsidRPr="00A50280" w:rsidRDefault="00A50280" w:rsidP="00F12EDB">
      <w:pPr>
        <w:numPr>
          <w:ilvl w:val="0"/>
          <w:numId w:val="25"/>
        </w:numPr>
        <w:rPr>
          <w:rFonts w:cs="Times New Roman"/>
          <w:color w:val="000000" w:themeColor="text1"/>
          <w:sz w:val="26"/>
          <w:szCs w:val="26"/>
        </w:rPr>
      </w:pPr>
      <w:r w:rsidRPr="00A50280">
        <w:rPr>
          <w:rFonts w:cs="Times New Roman"/>
          <w:color w:val="000000" w:themeColor="text1"/>
          <w:sz w:val="26"/>
          <w:szCs w:val="26"/>
        </w:rPr>
        <w:t>Track: Đường thẳng mà thumb di chuyển trên đó.</w:t>
      </w:r>
    </w:p>
    <w:p w14:paraId="0ED1B1C5" w14:textId="77777777" w:rsidR="00A50280" w:rsidRPr="00A50280" w:rsidRDefault="00A50280" w:rsidP="00F12EDB">
      <w:pPr>
        <w:numPr>
          <w:ilvl w:val="0"/>
          <w:numId w:val="25"/>
        </w:numPr>
        <w:rPr>
          <w:rFonts w:cs="Times New Roman"/>
          <w:color w:val="000000" w:themeColor="text1"/>
          <w:sz w:val="26"/>
          <w:szCs w:val="26"/>
        </w:rPr>
      </w:pPr>
      <w:r w:rsidRPr="00A50280">
        <w:rPr>
          <w:rFonts w:cs="Times New Roman"/>
          <w:color w:val="000000" w:themeColor="text1"/>
          <w:sz w:val="26"/>
          <w:szCs w:val="26"/>
        </w:rPr>
        <w:t>Value indicator: Hộp nổi hiển thị giá trị hiện tại khi đang kéo.</w:t>
      </w:r>
    </w:p>
    <w:p w14:paraId="1D9D7AA8" w14:textId="77777777" w:rsidR="00A50280" w:rsidRPr="00A50280" w:rsidRDefault="00A50280" w:rsidP="00F12EDB">
      <w:pPr>
        <w:numPr>
          <w:ilvl w:val="0"/>
          <w:numId w:val="25"/>
        </w:numPr>
        <w:rPr>
          <w:rFonts w:cs="Times New Roman"/>
          <w:color w:val="000000" w:themeColor="text1"/>
          <w:sz w:val="26"/>
          <w:szCs w:val="26"/>
        </w:rPr>
      </w:pPr>
      <w:r w:rsidRPr="00A50280">
        <w:rPr>
          <w:rFonts w:cs="Times New Roman"/>
          <w:color w:val="000000" w:themeColor="text1"/>
          <w:sz w:val="26"/>
          <w:szCs w:val="26"/>
        </w:rPr>
        <w:lastRenderedPageBreak/>
        <w:t>Active side: Phần track từ giá trị nhỏ nhất đến vị trí của thumb.</w:t>
      </w:r>
    </w:p>
    <w:p w14:paraId="3D773953" w14:textId="77777777" w:rsidR="00A50280" w:rsidRPr="00A50280" w:rsidRDefault="00A50280" w:rsidP="00F12EDB">
      <w:pPr>
        <w:numPr>
          <w:ilvl w:val="0"/>
          <w:numId w:val="25"/>
        </w:numPr>
        <w:rPr>
          <w:rFonts w:cs="Times New Roman"/>
          <w:color w:val="000000" w:themeColor="text1"/>
          <w:sz w:val="26"/>
          <w:szCs w:val="26"/>
        </w:rPr>
      </w:pPr>
      <w:r w:rsidRPr="00A50280">
        <w:rPr>
          <w:rFonts w:cs="Times New Roman"/>
          <w:color w:val="000000" w:themeColor="text1"/>
          <w:sz w:val="26"/>
          <w:szCs w:val="26"/>
        </w:rPr>
        <w:t>Inactive side: Phần track từ vị trí của thumb đến giá trị lớn nhất.</w:t>
      </w:r>
    </w:p>
    <w:p w14:paraId="21DF0B22" w14:textId="77777777" w:rsidR="00A50280" w:rsidRPr="00A50280" w:rsidRDefault="00A50280" w:rsidP="00A50280">
      <w:pPr>
        <w:rPr>
          <w:rFonts w:cs="Times New Roman"/>
          <w:color w:val="000000" w:themeColor="text1"/>
          <w:sz w:val="26"/>
          <w:szCs w:val="26"/>
        </w:rPr>
      </w:pPr>
      <w:r w:rsidRPr="00A50280">
        <w:rPr>
          <w:rFonts w:cs="Times New Roman"/>
          <w:b/>
          <w:bCs/>
          <w:color w:val="000000" w:themeColor="text1"/>
          <w:sz w:val="26"/>
          <w:szCs w:val="26"/>
        </w:rPr>
        <w:t>Đặc điểm kỹ thuật:</w:t>
      </w:r>
    </w:p>
    <w:p w14:paraId="04BAD300" w14:textId="77777777" w:rsidR="00A50280" w:rsidRPr="00A50280" w:rsidRDefault="00A50280" w:rsidP="00F12EDB">
      <w:pPr>
        <w:numPr>
          <w:ilvl w:val="0"/>
          <w:numId w:val="26"/>
        </w:numPr>
        <w:rPr>
          <w:rFonts w:cs="Times New Roman"/>
          <w:color w:val="000000" w:themeColor="text1"/>
          <w:sz w:val="26"/>
          <w:szCs w:val="26"/>
        </w:rPr>
      </w:pPr>
      <w:r w:rsidRPr="00A50280">
        <w:rPr>
          <w:rFonts w:cs="Times New Roman"/>
          <w:color w:val="000000" w:themeColor="text1"/>
          <w:sz w:val="26"/>
          <w:szCs w:val="26"/>
        </w:rPr>
        <w:t>Bị vô hiệu hóa (disabled) khi onChanged là null hoặc khi min == max.</w:t>
      </w:r>
    </w:p>
    <w:p w14:paraId="0E3D4A98" w14:textId="77777777" w:rsidR="00A50280" w:rsidRPr="00A50280" w:rsidRDefault="00A50280" w:rsidP="00F12EDB">
      <w:pPr>
        <w:numPr>
          <w:ilvl w:val="0"/>
          <w:numId w:val="26"/>
        </w:numPr>
        <w:rPr>
          <w:rFonts w:cs="Times New Roman"/>
          <w:color w:val="000000" w:themeColor="text1"/>
          <w:sz w:val="26"/>
          <w:szCs w:val="26"/>
        </w:rPr>
      </w:pPr>
      <w:r w:rsidRPr="00A50280">
        <w:rPr>
          <w:rFonts w:cs="Times New Roman"/>
          <w:color w:val="000000" w:themeColor="text1"/>
          <w:sz w:val="26"/>
          <w:szCs w:val="26"/>
        </w:rPr>
        <w:t>Không tự quản lý trạng thái — gọi callback onChanged để thông báo giá trị mới.</w:t>
      </w:r>
    </w:p>
    <w:p w14:paraId="60636768" w14:textId="77777777" w:rsidR="00A50280" w:rsidRPr="00A50280" w:rsidRDefault="00A50280" w:rsidP="00F12EDB">
      <w:pPr>
        <w:numPr>
          <w:ilvl w:val="0"/>
          <w:numId w:val="26"/>
        </w:numPr>
        <w:rPr>
          <w:rFonts w:cs="Times New Roman"/>
          <w:color w:val="000000" w:themeColor="text1"/>
          <w:sz w:val="26"/>
          <w:szCs w:val="26"/>
        </w:rPr>
      </w:pPr>
      <w:r w:rsidRPr="00A50280">
        <w:rPr>
          <w:rFonts w:cs="Times New Roman"/>
          <w:color w:val="000000" w:themeColor="text1"/>
          <w:sz w:val="26"/>
          <w:szCs w:val="26"/>
        </w:rPr>
        <w:t>Chiều rộng mặc định: khoảng 144 pixels cho phần track (kèm margins).</w:t>
      </w:r>
    </w:p>
    <w:p w14:paraId="28DD36E3" w14:textId="14895C39" w:rsidR="00A50280" w:rsidRPr="00616918" w:rsidRDefault="00A50280" w:rsidP="00F12EDB">
      <w:pPr>
        <w:numPr>
          <w:ilvl w:val="0"/>
          <w:numId w:val="26"/>
        </w:numPr>
        <w:rPr>
          <w:rFonts w:cs="Times New Roman"/>
          <w:color w:val="000000" w:themeColor="text1"/>
          <w:sz w:val="26"/>
          <w:szCs w:val="26"/>
        </w:rPr>
      </w:pPr>
      <w:r w:rsidRPr="00A50280">
        <w:rPr>
          <w:rFonts w:cs="Times New Roman"/>
          <w:color w:val="000000" w:themeColor="text1"/>
          <w:sz w:val="26"/>
          <w:szCs w:val="26"/>
        </w:rPr>
        <w:t>Cần có Material và MediaQuery ancestor widgets trong cây widget để hoạt động chính xác.</w:t>
      </w:r>
    </w:p>
    <w:p w14:paraId="7DCB65AD" w14:textId="6CF5B2E7"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từ tài liệu:</w:t>
      </w:r>
    </w:p>
    <w:p w14:paraId="08C3C920" w14:textId="6B1E04D5" w:rsidR="00034D2B" w:rsidRPr="00034D2B" w:rsidRDefault="00034D2B" w:rsidP="00034D2B">
      <w:pPr>
        <w:rPr>
          <w:rFonts w:cs="Times New Roman"/>
          <w:color w:val="000000" w:themeColor="text1"/>
          <w:sz w:val="26"/>
          <w:szCs w:val="26"/>
          <w:lang w:val="vi-VN"/>
        </w:rPr>
      </w:pPr>
      <w:r w:rsidRPr="00034D2B">
        <w:rPr>
          <w:rFonts w:cs="Times New Roman"/>
          <w:color w:val="000000" w:themeColor="text1"/>
          <w:sz w:val="26"/>
          <w:szCs w:val="26"/>
        </w:rPr>
        <w:t>double _currentSliderValue = 20;</w:t>
      </w:r>
    </w:p>
    <w:p w14:paraId="5A078AB1"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Slider(</w:t>
      </w:r>
    </w:p>
    <w:p w14:paraId="6E609FB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value: _currentSliderValue,</w:t>
      </w:r>
    </w:p>
    <w:p w14:paraId="0BDCDDA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min: 0,</w:t>
      </w:r>
    </w:p>
    <w:p w14:paraId="3330B20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max: 100,</w:t>
      </w:r>
    </w:p>
    <w:p w14:paraId="6E2A864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divisions: 5,</w:t>
      </w:r>
    </w:p>
    <w:p w14:paraId="706DC2B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label: _currentSliderValue.round().toString(),</w:t>
      </w:r>
    </w:p>
    <w:p w14:paraId="3DD46CA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onChanged: (double value) {</w:t>
      </w:r>
    </w:p>
    <w:p w14:paraId="1959321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setState(() {</w:t>
      </w:r>
    </w:p>
    <w:p w14:paraId="0DE353A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_currentSliderValue = value;</w:t>
      </w:r>
    </w:p>
    <w:p w14:paraId="650D097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40309489"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22BF2D1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7DFD9979" w14:textId="77777777" w:rsidR="0024461E" w:rsidRPr="0024461E" w:rsidRDefault="0024461E" w:rsidP="0024461E">
      <w:pPr>
        <w:rPr>
          <w:rFonts w:cs="Times New Roman"/>
          <w:b/>
          <w:bCs/>
          <w:color w:val="000000" w:themeColor="text1"/>
          <w:sz w:val="26"/>
          <w:szCs w:val="26"/>
        </w:rPr>
      </w:pPr>
      <w:r w:rsidRPr="0024461E">
        <w:rPr>
          <w:rFonts w:cs="Times New Roman"/>
          <w:b/>
          <w:bCs/>
          <w:color w:val="000000" w:themeColor="text1"/>
          <w:sz w:val="26"/>
          <w:szCs w:val="26"/>
        </w:rPr>
        <w:t>Callbacks khả dụng:</w:t>
      </w:r>
    </w:p>
    <w:p w14:paraId="04F5B298" w14:textId="77777777" w:rsidR="0024461E" w:rsidRPr="0024461E" w:rsidRDefault="0024461E" w:rsidP="00F12EDB">
      <w:pPr>
        <w:numPr>
          <w:ilvl w:val="0"/>
          <w:numId w:val="27"/>
        </w:numPr>
        <w:rPr>
          <w:rFonts w:cs="Times New Roman"/>
          <w:color w:val="000000" w:themeColor="text1"/>
          <w:sz w:val="26"/>
          <w:szCs w:val="26"/>
        </w:rPr>
      </w:pPr>
      <w:r w:rsidRPr="0024461E">
        <w:rPr>
          <w:rFonts w:cs="Times New Roman"/>
          <w:color w:val="000000" w:themeColor="text1"/>
          <w:sz w:val="26"/>
          <w:szCs w:val="26"/>
        </w:rPr>
        <w:t>onChanged – Được gọi trong quá trình thay đổi giá trị khi người dùng kéo thumb.</w:t>
      </w:r>
    </w:p>
    <w:p w14:paraId="60D1199A" w14:textId="77777777" w:rsidR="0024461E" w:rsidRPr="0024461E" w:rsidRDefault="0024461E" w:rsidP="00F12EDB">
      <w:pPr>
        <w:numPr>
          <w:ilvl w:val="0"/>
          <w:numId w:val="27"/>
        </w:numPr>
        <w:rPr>
          <w:rFonts w:cs="Times New Roman"/>
          <w:color w:val="000000" w:themeColor="text1"/>
          <w:sz w:val="26"/>
          <w:szCs w:val="26"/>
        </w:rPr>
      </w:pPr>
      <w:r w:rsidRPr="0024461E">
        <w:rPr>
          <w:rFonts w:cs="Times New Roman"/>
          <w:color w:val="000000" w:themeColor="text1"/>
          <w:sz w:val="26"/>
          <w:szCs w:val="26"/>
        </w:rPr>
        <w:t>onChangeStart – Được gọi khi người dùng bắt đầu kéo.</w:t>
      </w:r>
    </w:p>
    <w:p w14:paraId="50D0257A" w14:textId="77777777" w:rsidR="0024461E" w:rsidRPr="0024461E" w:rsidRDefault="0024461E" w:rsidP="00F12EDB">
      <w:pPr>
        <w:numPr>
          <w:ilvl w:val="0"/>
          <w:numId w:val="27"/>
        </w:numPr>
        <w:rPr>
          <w:rFonts w:cs="Times New Roman"/>
          <w:b/>
          <w:bCs/>
          <w:color w:val="000000" w:themeColor="text1"/>
          <w:sz w:val="26"/>
          <w:szCs w:val="26"/>
        </w:rPr>
      </w:pPr>
      <w:r w:rsidRPr="0024461E">
        <w:rPr>
          <w:rFonts w:cs="Times New Roman"/>
          <w:color w:val="000000" w:themeColor="text1"/>
          <w:sz w:val="26"/>
          <w:szCs w:val="26"/>
        </w:rPr>
        <w:t>onChangeEnd – Được gọi khi người dùng thả thumb, kết thúc thao tác kéo</w:t>
      </w:r>
      <w:r w:rsidRPr="0024461E">
        <w:rPr>
          <w:rFonts w:cs="Times New Roman"/>
          <w:b/>
          <w:bCs/>
          <w:color w:val="000000" w:themeColor="text1"/>
          <w:sz w:val="26"/>
          <w:szCs w:val="26"/>
        </w:rPr>
        <w:t>.</w:t>
      </w:r>
    </w:p>
    <w:p w14:paraId="5C3A8ED0" w14:textId="77777777" w:rsidR="0024461E" w:rsidRPr="0024461E" w:rsidRDefault="0024461E" w:rsidP="0024461E">
      <w:pPr>
        <w:rPr>
          <w:rFonts w:cs="Times New Roman"/>
          <w:b/>
          <w:bCs/>
          <w:color w:val="000000" w:themeColor="text1"/>
          <w:sz w:val="26"/>
          <w:szCs w:val="26"/>
        </w:rPr>
      </w:pPr>
      <w:r w:rsidRPr="0024461E">
        <w:rPr>
          <w:rFonts w:cs="Times New Roman"/>
          <w:b/>
          <w:bCs/>
          <w:color w:val="000000" w:themeColor="text1"/>
          <w:sz w:val="26"/>
          <w:szCs w:val="26"/>
        </w:rPr>
        <w:t>Tùy chỉnh (Customization):</w:t>
      </w:r>
    </w:p>
    <w:p w14:paraId="4D85A511" w14:textId="77777777" w:rsidR="0024461E" w:rsidRPr="0024461E" w:rsidRDefault="0024461E" w:rsidP="00F12EDB">
      <w:pPr>
        <w:numPr>
          <w:ilvl w:val="0"/>
          <w:numId w:val="28"/>
        </w:numPr>
        <w:rPr>
          <w:rFonts w:cs="Times New Roman"/>
          <w:color w:val="000000" w:themeColor="text1"/>
          <w:sz w:val="26"/>
          <w:szCs w:val="26"/>
        </w:rPr>
      </w:pPr>
      <w:r w:rsidRPr="0024461E">
        <w:rPr>
          <w:rFonts w:cs="Times New Roman"/>
          <w:color w:val="000000" w:themeColor="text1"/>
          <w:sz w:val="26"/>
          <w:szCs w:val="26"/>
        </w:rPr>
        <w:lastRenderedPageBreak/>
        <w:t>activeColor và inactiveColor dùng để tùy chỉnh nhanh màu sắc của hai phần track.</w:t>
      </w:r>
    </w:p>
    <w:p w14:paraId="1B1A5F69" w14:textId="77777777" w:rsidR="0024461E" w:rsidRPr="0024461E" w:rsidRDefault="0024461E" w:rsidP="00F12EDB">
      <w:pPr>
        <w:numPr>
          <w:ilvl w:val="0"/>
          <w:numId w:val="28"/>
        </w:numPr>
        <w:rPr>
          <w:rFonts w:cs="Times New Roman"/>
          <w:color w:val="000000" w:themeColor="text1"/>
          <w:sz w:val="26"/>
          <w:szCs w:val="26"/>
        </w:rPr>
      </w:pPr>
      <w:r w:rsidRPr="0024461E">
        <w:rPr>
          <w:rFonts w:cs="Times New Roman"/>
          <w:color w:val="000000" w:themeColor="text1"/>
          <w:sz w:val="26"/>
          <w:szCs w:val="26"/>
        </w:rPr>
        <w:t>SliderThemeData cung cấp kiểm soát chi tiết (fine-grained control) cho các thành phần như thumb, track, tick marks, và value indicator.</w:t>
      </w:r>
    </w:p>
    <w:p w14:paraId="5DCAF7A4" w14:textId="77777777" w:rsidR="0024461E" w:rsidRPr="0024461E" w:rsidRDefault="0024461E" w:rsidP="00F12EDB">
      <w:pPr>
        <w:numPr>
          <w:ilvl w:val="0"/>
          <w:numId w:val="28"/>
        </w:numPr>
        <w:rPr>
          <w:rFonts w:cs="Times New Roman"/>
          <w:color w:val="000000" w:themeColor="text1"/>
          <w:sz w:val="26"/>
          <w:szCs w:val="26"/>
        </w:rPr>
      </w:pPr>
      <w:r w:rsidRPr="0024461E">
        <w:rPr>
          <w:rFonts w:cs="Times New Roman"/>
          <w:color w:val="000000" w:themeColor="text1"/>
          <w:sz w:val="26"/>
          <w:szCs w:val="26"/>
        </w:rPr>
        <w:t>secondaryTrackValue cho phép hiển thị track phụ (secondary track) — thường dùng để biểu diễn mức tham chiếu hoặc giá trị phụ.</w:t>
      </w:r>
    </w:p>
    <w:p w14:paraId="049EB6C0" w14:textId="77777777" w:rsidR="005C1A16" w:rsidRPr="00616918" w:rsidRDefault="005C1A16" w:rsidP="001B7C2B">
      <w:pPr>
        <w:pStyle w:val="Heading3"/>
        <w:rPr>
          <w:rFonts w:ascii="Times New Roman" w:hAnsi="Times New Roman" w:cs="Times New Roman"/>
          <w:color w:val="000000" w:themeColor="text1"/>
        </w:rPr>
      </w:pPr>
      <w:bookmarkStart w:id="16" w:name="_Toc211333799"/>
      <w:r w:rsidRPr="00616918">
        <w:rPr>
          <w:rFonts w:ascii="Times New Roman" w:hAnsi="Times New Roman" w:cs="Times New Roman"/>
          <w:color w:val="000000" w:themeColor="text1"/>
        </w:rPr>
        <w:t>2.5. GestureDetector</w:t>
      </w:r>
      <w:bookmarkEnd w:id="16"/>
    </w:p>
    <w:p w14:paraId="57D59281" w14:textId="77777777" w:rsidR="005C1A16" w:rsidRPr="005C1A16" w:rsidRDefault="005C1A16" w:rsidP="005C1A16">
      <w:pPr>
        <w:rPr>
          <w:rFonts w:cs="Times New Roman"/>
          <w:color w:val="000000" w:themeColor="text1"/>
          <w:sz w:val="26"/>
          <w:szCs w:val="26"/>
        </w:rPr>
      </w:pPr>
      <w:r w:rsidRPr="005C1A16">
        <w:rPr>
          <w:rFonts w:cs="Times New Roman"/>
          <w:color w:val="000000" w:themeColor="text1"/>
          <w:sz w:val="26"/>
          <w:szCs w:val="26"/>
        </w:rPr>
        <w:t>GestureDetector là widget dùng để nhận diện và xử lý các cử chỉ (gestures) của người dùng. Nó sẽ cố gắng nhận dạng các cử chỉ tương ứng với những callback không null (ví dụ: onTap, onDoubleTap, onPanUpdate, v.v.).</w:t>
      </w:r>
    </w:p>
    <w:p w14:paraId="376245E4" w14:textId="77777777" w:rsidR="005C1A16" w:rsidRPr="005C1A16" w:rsidRDefault="005C1A16" w:rsidP="005C1A16">
      <w:pPr>
        <w:rPr>
          <w:rFonts w:cs="Times New Roman"/>
          <w:b/>
          <w:bCs/>
          <w:color w:val="000000" w:themeColor="text1"/>
          <w:sz w:val="26"/>
          <w:szCs w:val="26"/>
        </w:rPr>
      </w:pPr>
      <w:r w:rsidRPr="005C1A16">
        <w:rPr>
          <w:rFonts w:cs="Times New Roman"/>
          <w:b/>
          <w:bCs/>
          <w:color w:val="000000" w:themeColor="text1"/>
          <w:sz w:val="26"/>
          <w:szCs w:val="26"/>
        </w:rPr>
        <w:t>Kiến trúc hoạt động (Architecture):</w:t>
      </w:r>
    </w:p>
    <w:p w14:paraId="50200C4D" w14:textId="77777777" w:rsidR="005C1A16" w:rsidRPr="005C1A16" w:rsidRDefault="005C1A16" w:rsidP="00F12EDB">
      <w:pPr>
        <w:numPr>
          <w:ilvl w:val="0"/>
          <w:numId w:val="29"/>
        </w:numPr>
        <w:rPr>
          <w:rFonts w:cs="Times New Roman"/>
          <w:color w:val="000000" w:themeColor="text1"/>
          <w:sz w:val="26"/>
          <w:szCs w:val="26"/>
        </w:rPr>
      </w:pPr>
      <w:r w:rsidRPr="005C1A16">
        <w:rPr>
          <w:rFonts w:cs="Times New Roman"/>
          <w:color w:val="000000" w:themeColor="text1"/>
          <w:sz w:val="26"/>
          <w:szCs w:val="26"/>
        </w:rPr>
        <w:t>Nếu có child, GestureDetector dựa vào child để xác định kích thước hiển thị.</w:t>
      </w:r>
    </w:p>
    <w:p w14:paraId="7884C2F5" w14:textId="77777777" w:rsidR="005C1A16" w:rsidRPr="005C1A16" w:rsidRDefault="005C1A16" w:rsidP="00F12EDB">
      <w:pPr>
        <w:numPr>
          <w:ilvl w:val="0"/>
          <w:numId w:val="29"/>
        </w:numPr>
        <w:rPr>
          <w:rFonts w:cs="Times New Roman"/>
          <w:color w:val="000000" w:themeColor="text1"/>
          <w:sz w:val="26"/>
          <w:szCs w:val="26"/>
        </w:rPr>
      </w:pPr>
      <w:r w:rsidRPr="005C1A16">
        <w:rPr>
          <w:rFonts w:cs="Times New Roman"/>
          <w:color w:val="000000" w:themeColor="text1"/>
          <w:sz w:val="26"/>
          <w:szCs w:val="26"/>
        </w:rPr>
        <w:t>Nếu không có child, nó sẽ mở rộng để khớp với kích thước của parent.</w:t>
      </w:r>
    </w:p>
    <w:p w14:paraId="18381ACE" w14:textId="77777777" w:rsidR="005C1A16" w:rsidRPr="005C1A16" w:rsidRDefault="005C1A16" w:rsidP="00F12EDB">
      <w:pPr>
        <w:numPr>
          <w:ilvl w:val="0"/>
          <w:numId w:val="29"/>
        </w:numPr>
        <w:rPr>
          <w:rFonts w:cs="Times New Roman"/>
          <w:color w:val="000000" w:themeColor="text1"/>
          <w:sz w:val="26"/>
          <w:szCs w:val="26"/>
        </w:rPr>
      </w:pPr>
      <w:r w:rsidRPr="005C1A16">
        <w:rPr>
          <w:rFonts w:cs="Times New Roman"/>
          <w:color w:val="000000" w:themeColor="text1"/>
          <w:sz w:val="26"/>
          <w:szCs w:val="26"/>
        </w:rPr>
        <w:t>Child vô hình (invisible) mặc định không nhận sự kiện chạm, nhưng hành vi này có thể điều chỉnh thông qua thuộc tính behavior.</w:t>
      </w:r>
    </w:p>
    <w:p w14:paraId="3B691698" w14:textId="77777777" w:rsidR="005C1A16" w:rsidRPr="005C1A16" w:rsidRDefault="005C1A16" w:rsidP="00F12EDB">
      <w:pPr>
        <w:numPr>
          <w:ilvl w:val="0"/>
          <w:numId w:val="29"/>
        </w:numPr>
        <w:rPr>
          <w:rFonts w:cs="Times New Roman"/>
          <w:color w:val="000000" w:themeColor="text1"/>
          <w:sz w:val="26"/>
          <w:szCs w:val="26"/>
        </w:rPr>
      </w:pPr>
      <w:r w:rsidRPr="005C1A16">
        <w:rPr>
          <w:rFonts w:cs="Times New Roman"/>
          <w:color w:val="000000" w:themeColor="text1"/>
          <w:sz w:val="26"/>
          <w:szCs w:val="26"/>
        </w:rPr>
        <w:t>Lắng nghe sự kiện trợ năng (accessibility events) và chuyển chúng đến các callback tương ứng.</w:t>
      </w:r>
    </w:p>
    <w:p w14:paraId="4994A32E" w14:textId="77777777" w:rsidR="005C1A16" w:rsidRPr="005C1A16" w:rsidRDefault="005C1A16" w:rsidP="005C1A16">
      <w:pPr>
        <w:rPr>
          <w:rFonts w:cs="Times New Roman"/>
          <w:b/>
          <w:bCs/>
          <w:color w:val="000000" w:themeColor="text1"/>
          <w:sz w:val="26"/>
          <w:szCs w:val="26"/>
        </w:rPr>
      </w:pPr>
      <w:r w:rsidRPr="005C1A16">
        <w:rPr>
          <w:rFonts w:cs="Times New Roman"/>
          <w:b/>
          <w:bCs/>
          <w:color w:val="000000" w:themeColor="text1"/>
          <w:sz w:val="26"/>
          <w:szCs w:val="26"/>
        </w:rPr>
        <w:t>Hành vi hit testing (Hit testing behavior):</w:t>
      </w:r>
    </w:p>
    <w:p w14:paraId="6644ED02" w14:textId="77777777" w:rsidR="005C1A16" w:rsidRPr="005C1A16" w:rsidRDefault="005C1A16" w:rsidP="00F12EDB">
      <w:pPr>
        <w:numPr>
          <w:ilvl w:val="0"/>
          <w:numId w:val="30"/>
        </w:numPr>
        <w:rPr>
          <w:rFonts w:cs="Times New Roman"/>
          <w:color w:val="000000" w:themeColor="text1"/>
          <w:sz w:val="26"/>
          <w:szCs w:val="26"/>
        </w:rPr>
      </w:pPr>
      <w:r w:rsidRPr="005C1A16">
        <w:rPr>
          <w:rFonts w:cs="Times New Roman"/>
          <w:color w:val="000000" w:themeColor="text1"/>
          <w:sz w:val="26"/>
          <w:szCs w:val="26"/>
        </w:rPr>
        <w:t>HitTestBehavior.opaque – Chặn cử chỉ, ngăn không cho gesture truyền qua các widget phía sau.</w:t>
      </w:r>
    </w:p>
    <w:p w14:paraId="7D4542A2" w14:textId="77777777" w:rsidR="005C1A16" w:rsidRPr="005C1A16" w:rsidRDefault="005C1A16" w:rsidP="00F12EDB">
      <w:pPr>
        <w:numPr>
          <w:ilvl w:val="0"/>
          <w:numId w:val="30"/>
        </w:numPr>
        <w:rPr>
          <w:rFonts w:cs="Times New Roman"/>
          <w:color w:val="000000" w:themeColor="text1"/>
          <w:sz w:val="26"/>
          <w:szCs w:val="26"/>
        </w:rPr>
      </w:pPr>
      <w:r w:rsidRPr="005C1A16">
        <w:rPr>
          <w:rFonts w:cs="Times New Roman"/>
          <w:color w:val="000000" w:themeColor="text1"/>
          <w:sz w:val="26"/>
          <w:szCs w:val="26"/>
        </w:rPr>
        <w:t>HitTestBehavior.translucent – Cho phép gesture đi xuyên qua, trong khi vẫn kích hoạt callback của widget hiện tại.</w:t>
      </w:r>
    </w:p>
    <w:p w14:paraId="651A4A0B" w14:textId="77777777" w:rsidR="005C1A16" w:rsidRPr="005C1A16" w:rsidRDefault="005C1A16" w:rsidP="00F12EDB">
      <w:pPr>
        <w:numPr>
          <w:ilvl w:val="0"/>
          <w:numId w:val="30"/>
        </w:numPr>
        <w:rPr>
          <w:rFonts w:cs="Times New Roman"/>
          <w:color w:val="000000" w:themeColor="text1"/>
          <w:sz w:val="26"/>
          <w:szCs w:val="26"/>
        </w:rPr>
      </w:pPr>
      <w:r w:rsidRPr="005C1A16">
        <w:rPr>
          <w:rFonts w:cs="Times New Roman"/>
          <w:color w:val="000000" w:themeColor="text1"/>
          <w:sz w:val="26"/>
          <w:szCs w:val="26"/>
        </w:rPr>
        <w:t>HitTestBehavior.deferToChild – (Mặc định) phụ thuộc vào child để quyết định vùng nhận chạm.</w:t>
      </w:r>
    </w:p>
    <w:p w14:paraId="3C977850" w14:textId="77777777" w:rsidR="005C1A16" w:rsidRPr="005C1A16" w:rsidRDefault="005C1A16" w:rsidP="005C1A16">
      <w:pPr>
        <w:rPr>
          <w:rFonts w:cs="Times New Roman"/>
          <w:b/>
          <w:bCs/>
          <w:color w:val="000000" w:themeColor="text1"/>
          <w:sz w:val="26"/>
          <w:szCs w:val="26"/>
        </w:rPr>
      </w:pPr>
      <w:r w:rsidRPr="005C1A16">
        <w:rPr>
          <w:rFonts w:cs="Times New Roman"/>
          <w:b/>
          <w:bCs/>
          <w:color w:val="000000" w:themeColor="text1"/>
          <w:sz w:val="26"/>
          <w:szCs w:val="26"/>
        </w:rPr>
        <w:t>Gesture Arena (Cơ chế phân giải gesture):</w:t>
      </w:r>
    </w:p>
    <w:p w14:paraId="19EF799E" w14:textId="77777777" w:rsidR="005C1A16" w:rsidRPr="005C1A16" w:rsidRDefault="005C1A16" w:rsidP="00F12EDB">
      <w:pPr>
        <w:numPr>
          <w:ilvl w:val="0"/>
          <w:numId w:val="31"/>
        </w:numPr>
        <w:rPr>
          <w:rFonts w:cs="Times New Roman"/>
          <w:color w:val="000000" w:themeColor="text1"/>
          <w:sz w:val="26"/>
          <w:szCs w:val="26"/>
        </w:rPr>
      </w:pPr>
      <w:r w:rsidRPr="005C1A16">
        <w:rPr>
          <w:rFonts w:cs="Times New Roman"/>
          <w:color w:val="000000" w:themeColor="text1"/>
          <w:sz w:val="26"/>
          <w:szCs w:val="26"/>
        </w:rPr>
        <w:t>Khi nhiều GestureDetector chồng lên nhau, tất cả đều tham gia vào "gesture arena".</w:t>
      </w:r>
    </w:p>
    <w:p w14:paraId="13197319" w14:textId="77777777" w:rsidR="005C1A16" w:rsidRPr="005C1A16" w:rsidRDefault="005C1A16" w:rsidP="00F12EDB">
      <w:pPr>
        <w:numPr>
          <w:ilvl w:val="0"/>
          <w:numId w:val="31"/>
        </w:numPr>
        <w:rPr>
          <w:rFonts w:cs="Times New Roman"/>
          <w:color w:val="000000" w:themeColor="text1"/>
          <w:sz w:val="26"/>
          <w:szCs w:val="26"/>
        </w:rPr>
      </w:pPr>
      <w:r w:rsidRPr="005C1A16">
        <w:rPr>
          <w:rFonts w:cs="Times New Roman"/>
          <w:color w:val="000000" w:themeColor="text1"/>
          <w:sz w:val="26"/>
          <w:szCs w:val="26"/>
        </w:rPr>
        <w:t>Detector nào nhận dạng gesture đầu tiên sẽ thắng (win).</w:t>
      </w:r>
    </w:p>
    <w:p w14:paraId="5261519C" w14:textId="77777777" w:rsidR="005C1A16" w:rsidRPr="005C1A16" w:rsidRDefault="005C1A16" w:rsidP="00F12EDB">
      <w:pPr>
        <w:numPr>
          <w:ilvl w:val="0"/>
          <w:numId w:val="31"/>
        </w:numPr>
        <w:rPr>
          <w:rFonts w:cs="Times New Roman"/>
          <w:color w:val="000000" w:themeColor="text1"/>
          <w:sz w:val="26"/>
          <w:szCs w:val="26"/>
        </w:rPr>
      </w:pPr>
      <w:r w:rsidRPr="005C1A16">
        <w:rPr>
          <w:rFonts w:cs="Times New Roman"/>
          <w:color w:val="000000" w:themeColor="text1"/>
          <w:sz w:val="26"/>
          <w:szCs w:val="26"/>
        </w:rPr>
        <w:t>Các callback của detector thắng sẽ được gọi, còn các detector thua sẽ bị hủy (cancel).</w:t>
      </w:r>
    </w:p>
    <w:p w14:paraId="7A84AB1B" w14:textId="77777777" w:rsidR="005C1A16" w:rsidRPr="005C1A16" w:rsidRDefault="005C1A16" w:rsidP="00F12EDB">
      <w:pPr>
        <w:numPr>
          <w:ilvl w:val="0"/>
          <w:numId w:val="31"/>
        </w:numPr>
        <w:rPr>
          <w:rFonts w:cs="Times New Roman"/>
          <w:color w:val="000000" w:themeColor="text1"/>
          <w:sz w:val="26"/>
          <w:szCs w:val="26"/>
        </w:rPr>
      </w:pPr>
      <w:r w:rsidRPr="005C1A16">
        <w:rPr>
          <w:rFonts w:cs="Times New Roman"/>
          <w:color w:val="000000" w:themeColor="text1"/>
          <w:sz w:val="26"/>
          <w:szCs w:val="26"/>
        </w:rPr>
        <w:t xml:space="preserve">Child detectors có độ ưu tiên cao hơn parent detectors (vì được xét trước — </w:t>
      </w:r>
      <w:r w:rsidRPr="005C1A16">
        <w:rPr>
          <w:rFonts w:cs="Times New Roman"/>
          <w:i/>
          <w:iCs/>
          <w:color w:val="000000" w:themeColor="text1"/>
          <w:sz w:val="26"/>
          <w:szCs w:val="26"/>
        </w:rPr>
        <w:t>first come, first served</w:t>
      </w:r>
      <w:r w:rsidRPr="005C1A16">
        <w:rPr>
          <w:rFonts w:cs="Times New Roman"/>
          <w:color w:val="000000" w:themeColor="text1"/>
          <w:sz w:val="26"/>
          <w:szCs w:val="26"/>
        </w:rPr>
        <w:t>).</w:t>
      </w:r>
    </w:p>
    <w:p w14:paraId="6974B5A5" w14:textId="2E69CEC8"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lastRenderedPageBreak/>
        <w:t>Code mẫu từ tài liệu - Basic tap:</w:t>
      </w:r>
    </w:p>
    <w:p w14:paraId="3D6975C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GestureDetector(</w:t>
      </w:r>
    </w:p>
    <w:p w14:paraId="11D7156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onTap: () {</w:t>
      </w:r>
    </w:p>
    <w:p w14:paraId="035DC5CD"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print('Container was tapped');</w:t>
      </w:r>
    </w:p>
    <w:p w14:paraId="3F79FCB9"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45E1285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Container(</w:t>
      </w:r>
    </w:p>
    <w:p w14:paraId="69D550F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color: Colors.blue,</w:t>
      </w:r>
    </w:p>
    <w:p w14:paraId="379113BD"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Text('Tap me'),</w:t>
      </w:r>
    </w:p>
    <w:p w14:paraId="53AF0FF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7E04CD3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3751E3B9" w14:textId="309017E8"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từ tài liệu - Multiple gestures:</w:t>
      </w:r>
    </w:p>
    <w:p w14:paraId="5B99EF9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GestureDetector(</w:t>
      </w:r>
    </w:p>
    <w:p w14:paraId="3B898DA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onTap: () {</w:t>
      </w:r>
    </w:p>
    <w:p w14:paraId="270D48E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print('Tap');</w:t>
      </w:r>
    </w:p>
    <w:p w14:paraId="43B23642"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26D85D3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onDoubleTap: () {</w:t>
      </w:r>
    </w:p>
    <w:p w14:paraId="557DD02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print('Double tap');</w:t>
      </w:r>
    </w:p>
    <w:p w14:paraId="56A6CCE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580F4289"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onLongPress: () {</w:t>
      </w:r>
    </w:p>
    <w:p w14:paraId="5C78575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print('Long press');</w:t>
      </w:r>
    </w:p>
    <w:p w14:paraId="0FBB68B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23AD129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Container(</w:t>
      </w:r>
    </w:p>
    <w:p w14:paraId="41AF0A1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padding: EdgeInsets.all(12),</w:t>
      </w:r>
    </w:p>
    <w:p w14:paraId="7322E90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decoration: BoxDecoration(</w:t>
      </w:r>
    </w:p>
    <w:p w14:paraId="1D526EC3"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color: Colors.lightBlue,</w:t>
      </w:r>
    </w:p>
    <w:p w14:paraId="7E6FF1B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borderRadius: BorderRadius.circular(8),</w:t>
      </w:r>
    </w:p>
    <w:p w14:paraId="279A347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61DB40F2"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lastRenderedPageBreak/>
        <w:t xml:space="preserve">    child: Text('Gesture me'),</w:t>
      </w:r>
    </w:p>
    <w:p w14:paraId="335778F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3DC7F7D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5564B8FA" w14:textId="77777777" w:rsidR="000A6601" w:rsidRPr="000A6601" w:rsidRDefault="000A6601" w:rsidP="000A6601">
      <w:pPr>
        <w:rPr>
          <w:rFonts w:cs="Times New Roman"/>
          <w:b/>
          <w:bCs/>
          <w:color w:val="000000" w:themeColor="text1"/>
          <w:sz w:val="26"/>
          <w:szCs w:val="26"/>
        </w:rPr>
      </w:pPr>
      <w:r w:rsidRPr="000A6601">
        <w:rPr>
          <w:rFonts w:cs="Times New Roman"/>
          <w:b/>
          <w:bCs/>
          <w:color w:val="000000" w:themeColor="text1"/>
          <w:sz w:val="26"/>
          <w:szCs w:val="26"/>
        </w:rPr>
        <w:t>Các gesture callback khả dụng:</w:t>
      </w:r>
    </w:p>
    <w:p w14:paraId="14193E04" w14:textId="77777777" w:rsidR="000A6601" w:rsidRPr="000A6601" w:rsidRDefault="000A6601" w:rsidP="00F12EDB">
      <w:pPr>
        <w:numPr>
          <w:ilvl w:val="0"/>
          <w:numId w:val="32"/>
        </w:numPr>
        <w:rPr>
          <w:rFonts w:cs="Times New Roman"/>
          <w:color w:val="000000" w:themeColor="text1"/>
          <w:sz w:val="26"/>
          <w:szCs w:val="26"/>
        </w:rPr>
      </w:pPr>
      <w:r w:rsidRPr="000A6601">
        <w:rPr>
          <w:rFonts w:cs="Times New Roman"/>
          <w:color w:val="000000" w:themeColor="text1"/>
          <w:sz w:val="26"/>
          <w:szCs w:val="26"/>
        </w:rPr>
        <w:t>Chạm (Tap): onTap, onTapDown, onTapUp, onTapCancel</w:t>
      </w:r>
    </w:p>
    <w:p w14:paraId="276CE836" w14:textId="77777777" w:rsidR="000A6601" w:rsidRPr="000A6601" w:rsidRDefault="000A6601" w:rsidP="00F12EDB">
      <w:pPr>
        <w:numPr>
          <w:ilvl w:val="0"/>
          <w:numId w:val="32"/>
        </w:numPr>
        <w:rPr>
          <w:rFonts w:cs="Times New Roman"/>
          <w:color w:val="000000" w:themeColor="text1"/>
          <w:sz w:val="26"/>
          <w:szCs w:val="26"/>
        </w:rPr>
      </w:pPr>
      <w:r w:rsidRPr="000A6601">
        <w:rPr>
          <w:rFonts w:cs="Times New Roman"/>
          <w:color w:val="000000" w:themeColor="text1"/>
          <w:sz w:val="26"/>
          <w:szCs w:val="26"/>
        </w:rPr>
        <w:t>Nhấn đúp: onDoubleTap</w:t>
      </w:r>
    </w:p>
    <w:p w14:paraId="18152168" w14:textId="77777777" w:rsidR="000A6601" w:rsidRPr="000A6601" w:rsidRDefault="000A6601" w:rsidP="00F12EDB">
      <w:pPr>
        <w:numPr>
          <w:ilvl w:val="0"/>
          <w:numId w:val="32"/>
        </w:numPr>
        <w:rPr>
          <w:rFonts w:cs="Times New Roman"/>
          <w:color w:val="000000" w:themeColor="text1"/>
          <w:sz w:val="26"/>
          <w:szCs w:val="26"/>
        </w:rPr>
      </w:pPr>
      <w:r w:rsidRPr="000A6601">
        <w:rPr>
          <w:rFonts w:cs="Times New Roman"/>
          <w:color w:val="000000" w:themeColor="text1"/>
          <w:sz w:val="26"/>
          <w:szCs w:val="26"/>
        </w:rPr>
        <w:t>Nhấn giữ (Long press): onLongPress, onLongPressUp</w:t>
      </w:r>
    </w:p>
    <w:p w14:paraId="7DAF58B0" w14:textId="77777777" w:rsidR="000A6601" w:rsidRPr="000A6601" w:rsidRDefault="000A6601" w:rsidP="00F12EDB">
      <w:pPr>
        <w:numPr>
          <w:ilvl w:val="0"/>
          <w:numId w:val="32"/>
        </w:numPr>
        <w:rPr>
          <w:rFonts w:cs="Times New Roman"/>
          <w:color w:val="000000" w:themeColor="text1"/>
          <w:sz w:val="26"/>
          <w:szCs w:val="26"/>
        </w:rPr>
      </w:pPr>
      <w:r w:rsidRPr="000A6601">
        <w:rPr>
          <w:rFonts w:cs="Times New Roman"/>
          <w:color w:val="000000" w:themeColor="text1"/>
          <w:sz w:val="26"/>
          <w:szCs w:val="26"/>
        </w:rPr>
        <w:t>Kéo (Pan): onPanStart, onPanUpdate, onPanEnd</w:t>
      </w:r>
    </w:p>
    <w:p w14:paraId="4AEA43D5" w14:textId="77777777" w:rsidR="000A6601" w:rsidRPr="000A6601" w:rsidRDefault="000A6601" w:rsidP="00F12EDB">
      <w:pPr>
        <w:numPr>
          <w:ilvl w:val="0"/>
          <w:numId w:val="32"/>
        </w:numPr>
        <w:rPr>
          <w:rFonts w:cs="Times New Roman"/>
          <w:color w:val="000000" w:themeColor="text1"/>
          <w:sz w:val="26"/>
          <w:szCs w:val="26"/>
        </w:rPr>
      </w:pPr>
      <w:r w:rsidRPr="000A6601">
        <w:rPr>
          <w:rFonts w:cs="Times New Roman"/>
          <w:color w:val="000000" w:themeColor="text1"/>
          <w:sz w:val="26"/>
          <w:szCs w:val="26"/>
        </w:rPr>
        <w:t>Phóng to/thu nhỏ (Scale): onScaleStart, onScaleUpdate, onScaleEnd</w:t>
      </w:r>
    </w:p>
    <w:p w14:paraId="183931CD" w14:textId="77777777" w:rsidR="000A6601" w:rsidRPr="000A6601" w:rsidRDefault="000A6601" w:rsidP="00F12EDB">
      <w:pPr>
        <w:numPr>
          <w:ilvl w:val="0"/>
          <w:numId w:val="32"/>
        </w:numPr>
        <w:rPr>
          <w:rFonts w:cs="Times New Roman"/>
          <w:color w:val="000000" w:themeColor="text1"/>
          <w:sz w:val="26"/>
          <w:szCs w:val="26"/>
        </w:rPr>
      </w:pPr>
      <w:r w:rsidRPr="000A6601">
        <w:rPr>
          <w:rFonts w:cs="Times New Roman"/>
          <w:color w:val="000000" w:themeColor="text1"/>
          <w:sz w:val="26"/>
          <w:szCs w:val="26"/>
        </w:rPr>
        <w:t>Và nhiều callback khác hỗ trợ các cử chỉ phức tạp hơn (như drag, fling, secondary tap, v.v.).</w:t>
      </w:r>
    </w:p>
    <w:p w14:paraId="65383CC5" w14:textId="77777777" w:rsidR="000A6601" w:rsidRPr="000A6601" w:rsidRDefault="000A6601" w:rsidP="000A6601">
      <w:pPr>
        <w:rPr>
          <w:rFonts w:cs="Times New Roman"/>
          <w:b/>
          <w:bCs/>
          <w:color w:val="000000" w:themeColor="text1"/>
          <w:sz w:val="26"/>
          <w:szCs w:val="26"/>
        </w:rPr>
      </w:pPr>
      <w:r w:rsidRPr="000A6601">
        <w:rPr>
          <w:rFonts w:cs="Times New Roman"/>
          <w:b/>
          <w:bCs/>
          <w:color w:val="000000" w:themeColor="text1"/>
          <w:sz w:val="26"/>
          <w:szCs w:val="26"/>
        </w:rPr>
        <w:t>Debugging:</w:t>
      </w:r>
    </w:p>
    <w:p w14:paraId="39802D5B" w14:textId="77777777" w:rsidR="000A6601" w:rsidRPr="000A6601" w:rsidRDefault="000A6601" w:rsidP="00F12EDB">
      <w:pPr>
        <w:numPr>
          <w:ilvl w:val="0"/>
          <w:numId w:val="33"/>
        </w:numPr>
        <w:rPr>
          <w:rFonts w:cs="Times New Roman"/>
          <w:color w:val="000000" w:themeColor="text1"/>
          <w:sz w:val="26"/>
          <w:szCs w:val="26"/>
        </w:rPr>
      </w:pPr>
      <w:r w:rsidRPr="000A6601">
        <w:rPr>
          <w:rFonts w:cs="Times New Roman"/>
          <w:color w:val="000000" w:themeColor="text1"/>
          <w:sz w:val="26"/>
          <w:szCs w:val="26"/>
        </w:rPr>
        <w:t>Đặt debugPrintGestureArenaDiagnostics = true để xem thông tin chi tiết về quá trình xử lý trong gesture arena.</w:t>
      </w:r>
    </w:p>
    <w:p w14:paraId="0558C318" w14:textId="77777777" w:rsidR="000A6601" w:rsidRPr="000A6601" w:rsidRDefault="000A6601" w:rsidP="00F12EDB">
      <w:pPr>
        <w:numPr>
          <w:ilvl w:val="0"/>
          <w:numId w:val="33"/>
        </w:numPr>
        <w:rPr>
          <w:rFonts w:cs="Times New Roman"/>
          <w:color w:val="000000" w:themeColor="text1"/>
          <w:sz w:val="26"/>
          <w:szCs w:val="26"/>
        </w:rPr>
      </w:pPr>
      <w:r w:rsidRPr="000A6601">
        <w:rPr>
          <w:rFonts w:cs="Times New Roman"/>
          <w:color w:val="000000" w:themeColor="text1"/>
          <w:sz w:val="26"/>
          <w:szCs w:val="26"/>
        </w:rPr>
        <w:t>Đặt debugPaintPointersEnabled = true để hiển thị trực quan vùng hit test (hộp phát hiện chạm) — hữu ích khi debug vấn đề liên quan đến vùng nhận gesture.</w:t>
      </w:r>
    </w:p>
    <w:p w14:paraId="17A75A8A" w14:textId="77777777" w:rsidR="005A24A2" w:rsidRPr="00616918" w:rsidRDefault="005A24A2" w:rsidP="001B7C2B">
      <w:pPr>
        <w:pStyle w:val="Heading3"/>
        <w:rPr>
          <w:rFonts w:ascii="Times New Roman" w:hAnsi="Times New Roman" w:cs="Times New Roman"/>
          <w:color w:val="000000" w:themeColor="text1"/>
        </w:rPr>
      </w:pPr>
      <w:bookmarkStart w:id="17" w:name="_Toc211333800"/>
      <w:r w:rsidRPr="00616918">
        <w:rPr>
          <w:rFonts w:ascii="Times New Roman" w:hAnsi="Times New Roman" w:cs="Times New Roman"/>
          <w:color w:val="000000" w:themeColor="text1"/>
        </w:rPr>
        <w:t>2.6. InkWell</w:t>
      </w:r>
      <w:bookmarkEnd w:id="17"/>
    </w:p>
    <w:p w14:paraId="0A4927C5" w14:textId="77777777" w:rsidR="005A24A2" w:rsidRPr="005A24A2" w:rsidRDefault="005A24A2" w:rsidP="005A24A2">
      <w:pPr>
        <w:rPr>
          <w:rFonts w:cs="Times New Roman"/>
          <w:color w:val="000000" w:themeColor="text1"/>
          <w:sz w:val="26"/>
          <w:szCs w:val="26"/>
        </w:rPr>
      </w:pPr>
      <w:r w:rsidRPr="005A24A2">
        <w:rPr>
          <w:rFonts w:cs="Times New Roman"/>
          <w:color w:val="000000" w:themeColor="text1"/>
          <w:sz w:val="26"/>
          <w:szCs w:val="26"/>
        </w:rPr>
        <w:t>InkWell là một vùng hình chữ nhật (rectangular area) của Material dùng để phản hồi với các tương tác chạm (touch interactions). Đây là một biến thể của InkResponse nhưng bắt buộc duy trì hình dạng chữ nhật.</w:t>
      </w:r>
    </w:p>
    <w:p w14:paraId="3387568E" w14:textId="77777777" w:rsidR="005A24A2" w:rsidRPr="005A24A2" w:rsidRDefault="005A24A2" w:rsidP="005A24A2">
      <w:pPr>
        <w:rPr>
          <w:rFonts w:cs="Times New Roman"/>
          <w:b/>
          <w:bCs/>
          <w:color w:val="000000" w:themeColor="text1"/>
          <w:sz w:val="26"/>
          <w:szCs w:val="26"/>
        </w:rPr>
      </w:pPr>
      <w:r w:rsidRPr="005A24A2">
        <w:rPr>
          <w:rFonts w:cs="Times New Roman"/>
          <w:b/>
          <w:bCs/>
          <w:color w:val="000000" w:themeColor="text1"/>
          <w:sz w:val="26"/>
          <w:szCs w:val="26"/>
        </w:rPr>
        <w:t>Hiệu ứng mực (Material ink splash effects):</w:t>
      </w:r>
    </w:p>
    <w:p w14:paraId="6A1062F2" w14:textId="77777777" w:rsidR="005A24A2" w:rsidRPr="005A24A2" w:rsidRDefault="005A24A2" w:rsidP="00F12EDB">
      <w:pPr>
        <w:numPr>
          <w:ilvl w:val="0"/>
          <w:numId w:val="34"/>
        </w:numPr>
        <w:rPr>
          <w:rFonts w:cs="Times New Roman"/>
          <w:color w:val="000000" w:themeColor="text1"/>
          <w:sz w:val="26"/>
          <w:szCs w:val="26"/>
        </w:rPr>
      </w:pPr>
      <w:r w:rsidRPr="005A24A2">
        <w:rPr>
          <w:rFonts w:cs="Times New Roman"/>
          <w:color w:val="000000" w:themeColor="text1"/>
          <w:sz w:val="26"/>
          <w:szCs w:val="26"/>
        </w:rPr>
        <w:t>Hiệu ứng mực (ink reactions) được vẽ trên lớp Material bên dưới widget.</w:t>
      </w:r>
    </w:p>
    <w:p w14:paraId="11B0C432" w14:textId="77777777" w:rsidR="005A24A2" w:rsidRPr="005A24A2" w:rsidRDefault="005A24A2" w:rsidP="00F12EDB">
      <w:pPr>
        <w:numPr>
          <w:ilvl w:val="0"/>
          <w:numId w:val="34"/>
        </w:numPr>
        <w:rPr>
          <w:rFonts w:cs="Times New Roman"/>
          <w:color w:val="000000" w:themeColor="text1"/>
          <w:sz w:val="26"/>
          <w:szCs w:val="26"/>
        </w:rPr>
      </w:pPr>
      <w:r w:rsidRPr="005A24A2">
        <w:rPr>
          <w:rFonts w:cs="Times New Roman"/>
          <w:color w:val="000000" w:themeColor="text1"/>
          <w:sz w:val="26"/>
          <w:szCs w:val="26"/>
        </w:rPr>
        <w:t>Tạo phản hồi trực quan (visual feedback) với hiệu ứng lan tỏa của giọt mực (spreading ink effect) khi người dùng chạm.</w:t>
      </w:r>
    </w:p>
    <w:p w14:paraId="45636351" w14:textId="77777777" w:rsidR="005A24A2" w:rsidRPr="005A24A2" w:rsidRDefault="005A24A2" w:rsidP="00F12EDB">
      <w:pPr>
        <w:numPr>
          <w:ilvl w:val="0"/>
          <w:numId w:val="34"/>
        </w:numPr>
        <w:rPr>
          <w:rFonts w:cs="Times New Roman"/>
          <w:color w:val="000000" w:themeColor="text1"/>
          <w:sz w:val="26"/>
          <w:szCs w:val="26"/>
        </w:rPr>
      </w:pPr>
      <w:r w:rsidRPr="005A24A2">
        <w:rPr>
          <w:rFonts w:cs="Times New Roman"/>
          <w:color w:val="000000" w:themeColor="text1"/>
          <w:sz w:val="26"/>
          <w:szCs w:val="26"/>
        </w:rPr>
        <w:t>Tuân theo các nguyên tắc thiết kế của Material Design, mang lại cảm giác tương tác tự nhiên và thống nhất.</w:t>
      </w:r>
    </w:p>
    <w:p w14:paraId="10E5FA43" w14:textId="77777777" w:rsidR="005A24A2" w:rsidRPr="005A24A2" w:rsidRDefault="005A24A2" w:rsidP="005A24A2">
      <w:pPr>
        <w:rPr>
          <w:rFonts w:cs="Times New Roman"/>
          <w:b/>
          <w:bCs/>
          <w:color w:val="000000" w:themeColor="text1"/>
          <w:sz w:val="26"/>
          <w:szCs w:val="26"/>
        </w:rPr>
      </w:pPr>
      <w:r w:rsidRPr="005A24A2">
        <w:rPr>
          <w:rFonts w:cs="Times New Roman"/>
          <w:b/>
          <w:bCs/>
          <w:color w:val="000000" w:themeColor="text1"/>
          <w:sz w:val="26"/>
          <w:szCs w:val="26"/>
        </w:rPr>
        <w:t>Yêu cầu quan trọng (Critical requirement):</w:t>
      </w:r>
    </w:p>
    <w:p w14:paraId="61BE9C07" w14:textId="77777777" w:rsidR="005A24A2" w:rsidRPr="005A24A2" w:rsidRDefault="005A24A2" w:rsidP="00F12EDB">
      <w:pPr>
        <w:numPr>
          <w:ilvl w:val="0"/>
          <w:numId w:val="35"/>
        </w:numPr>
        <w:rPr>
          <w:rFonts w:cs="Times New Roman"/>
          <w:color w:val="000000" w:themeColor="text1"/>
          <w:sz w:val="26"/>
          <w:szCs w:val="26"/>
        </w:rPr>
      </w:pPr>
      <w:r w:rsidRPr="005A24A2">
        <w:rPr>
          <w:rFonts w:cs="Times New Roman"/>
          <w:color w:val="000000" w:themeColor="text1"/>
          <w:sz w:val="26"/>
          <w:szCs w:val="26"/>
        </w:rPr>
        <w:t>Bắt buộc phải có widget Material làm ancestor.</w:t>
      </w:r>
    </w:p>
    <w:p w14:paraId="6874A184" w14:textId="77777777" w:rsidR="005A24A2" w:rsidRPr="005A24A2" w:rsidRDefault="005A24A2" w:rsidP="00F12EDB">
      <w:pPr>
        <w:numPr>
          <w:ilvl w:val="0"/>
          <w:numId w:val="35"/>
        </w:numPr>
        <w:rPr>
          <w:rFonts w:cs="Times New Roman"/>
          <w:color w:val="000000" w:themeColor="text1"/>
          <w:sz w:val="26"/>
          <w:szCs w:val="26"/>
        </w:rPr>
      </w:pPr>
      <w:r w:rsidRPr="005A24A2">
        <w:rPr>
          <w:rFonts w:cs="Times New Roman"/>
          <w:color w:val="000000" w:themeColor="text1"/>
          <w:sz w:val="26"/>
          <w:szCs w:val="26"/>
        </w:rPr>
        <w:lastRenderedPageBreak/>
        <w:t>Các hiệu ứng mực (ink effects) được vẽ bên trong lớp Material, không phải phía trên nó.</w:t>
      </w:r>
    </w:p>
    <w:p w14:paraId="5D653126" w14:textId="77777777" w:rsidR="005A24A2" w:rsidRPr="005A24A2" w:rsidRDefault="005A24A2" w:rsidP="00F12EDB">
      <w:pPr>
        <w:numPr>
          <w:ilvl w:val="0"/>
          <w:numId w:val="35"/>
        </w:numPr>
        <w:rPr>
          <w:rFonts w:cs="Times New Roman"/>
          <w:color w:val="000000" w:themeColor="text1"/>
          <w:sz w:val="26"/>
          <w:szCs w:val="26"/>
        </w:rPr>
      </w:pPr>
      <w:r w:rsidRPr="005A24A2">
        <w:rPr>
          <w:rFonts w:cs="Times New Roman"/>
          <w:color w:val="000000" w:themeColor="text1"/>
          <w:sz w:val="26"/>
          <w:szCs w:val="26"/>
        </w:rPr>
        <w:t>Nếu không có Material ancestor, hiệu ứng splash sẽ không hiển thị (vì không có nơi để “lan mực”).</w:t>
      </w:r>
    </w:p>
    <w:p w14:paraId="65422D10" w14:textId="1F7861A5"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từ tài liệu:</w:t>
      </w:r>
    </w:p>
    <w:p w14:paraId="36C7AA7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InkWell(</w:t>
      </w:r>
    </w:p>
    <w:p w14:paraId="24E4319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onTap: () {</w:t>
      </w:r>
    </w:p>
    <w:p w14:paraId="614E24F9"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print('InkWell tapped');</w:t>
      </w:r>
    </w:p>
    <w:p w14:paraId="0DED3F2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619B59D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Container(</w:t>
      </w:r>
    </w:p>
    <w:p w14:paraId="1FD31F5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padding: EdgeInsets.all(12),</w:t>
      </w:r>
    </w:p>
    <w:p w14:paraId="01664552"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Text('Tap for splash'),</w:t>
      </w:r>
    </w:p>
    <w:p w14:paraId="4B7DFFCE"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3BCB515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21310CB9" w14:textId="77777777" w:rsidR="00E024C6" w:rsidRPr="00E024C6" w:rsidRDefault="00E024C6" w:rsidP="00E024C6">
      <w:pPr>
        <w:rPr>
          <w:rFonts w:cs="Times New Roman"/>
          <w:b/>
          <w:bCs/>
          <w:color w:val="000000" w:themeColor="text1"/>
          <w:sz w:val="26"/>
          <w:szCs w:val="26"/>
        </w:rPr>
      </w:pPr>
      <w:r w:rsidRPr="00E024C6">
        <w:rPr>
          <w:rFonts w:cs="Times New Roman"/>
          <w:b/>
          <w:bCs/>
          <w:color w:val="000000" w:themeColor="text1"/>
          <w:sz w:val="26"/>
          <w:szCs w:val="26"/>
        </w:rPr>
        <w:t>Vấn đề thường gặp – Ink splash không hiển thị:</w:t>
      </w:r>
    </w:p>
    <w:p w14:paraId="71C1E11B" w14:textId="77777777" w:rsidR="00E024C6" w:rsidRPr="00E024C6" w:rsidRDefault="00E024C6" w:rsidP="00E024C6">
      <w:pPr>
        <w:rPr>
          <w:rFonts w:cs="Times New Roman"/>
          <w:b/>
          <w:bCs/>
          <w:color w:val="000000" w:themeColor="text1"/>
          <w:sz w:val="26"/>
          <w:szCs w:val="26"/>
        </w:rPr>
      </w:pPr>
      <w:r w:rsidRPr="00E024C6">
        <w:rPr>
          <w:rFonts w:cs="Times New Roman"/>
          <w:b/>
          <w:bCs/>
          <w:color w:val="000000" w:themeColor="text1"/>
          <w:sz w:val="26"/>
          <w:szCs w:val="26"/>
        </w:rPr>
        <w:t>Nguyên nhân:</w:t>
      </w:r>
      <w:r w:rsidRPr="00E024C6">
        <w:rPr>
          <w:rFonts w:cs="Times New Roman"/>
          <w:b/>
          <w:bCs/>
          <w:color w:val="000000" w:themeColor="text1"/>
          <w:sz w:val="26"/>
          <w:szCs w:val="26"/>
        </w:rPr>
        <w:br/>
      </w:r>
      <w:r w:rsidRPr="00E024C6">
        <w:rPr>
          <w:rFonts w:cs="Times New Roman"/>
          <w:color w:val="000000" w:themeColor="text1"/>
          <w:sz w:val="26"/>
          <w:szCs w:val="26"/>
        </w:rPr>
        <w:t>Khi có một thành phần đồ họa đục (opaque graphic) như Container, Image, hoặc DecoratedBox nằm giữa Material và InkWell, nó sẽ che phủ lớp ink splash, khiến hiệu ứng không hiển thị được.</w:t>
      </w:r>
    </w:p>
    <w:p w14:paraId="35E5C916" w14:textId="77777777" w:rsidR="00E024C6" w:rsidRPr="00E024C6" w:rsidRDefault="00E024C6" w:rsidP="00E024C6">
      <w:pPr>
        <w:rPr>
          <w:rFonts w:cs="Times New Roman"/>
          <w:b/>
          <w:bCs/>
          <w:color w:val="000000" w:themeColor="text1"/>
          <w:sz w:val="26"/>
          <w:szCs w:val="26"/>
        </w:rPr>
      </w:pPr>
      <w:r w:rsidRPr="00E024C6">
        <w:rPr>
          <w:rFonts w:cs="Times New Roman"/>
          <w:b/>
          <w:bCs/>
          <w:color w:val="000000" w:themeColor="text1"/>
          <w:sz w:val="26"/>
          <w:szCs w:val="26"/>
        </w:rPr>
        <w:t>Giải pháp 1:</w:t>
      </w:r>
      <w:r w:rsidRPr="00E024C6">
        <w:rPr>
          <w:rFonts w:cs="Times New Roman"/>
          <w:b/>
          <w:bCs/>
          <w:color w:val="000000" w:themeColor="text1"/>
          <w:sz w:val="26"/>
          <w:szCs w:val="26"/>
        </w:rPr>
        <w:br/>
      </w:r>
      <w:r w:rsidRPr="00E024C6">
        <w:rPr>
          <w:rFonts w:cs="Times New Roman"/>
          <w:color w:val="000000" w:themeColor="text1"/>
          <w:sz w:val="26"/>
          <w:szCs w:val="26"/>
        </w:rPr>
        <w:t>Sử dụng Ink widget thay cho Container hoặc DecoratedBox.</w:t>
      </w:r>
      <w:r w:rsidRPr="00E024C6">
        <w:rPr>
          <w:rFonts w:cs="Times New Roman"/>
          <w:color w:val="000000" w:themeColor="text1"/>
          <w:sz w:val="26"/>
          <w:szCs w:val="26"/>
        </w:rPr>
        <w:br/>
        <w:t>Ink được thiết kế đặc biệt để vẽ hình nền (decoration) bên trong cùng lớp Material, do đó hiệu ứng splash vẫn hiển thị bình thường.</w:t>
      </w:r>
    </w:p>
    <w:p w14:paraId="3EFBFED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Material(</w:t>
      </w:r>
    </w:p>
    <w:p w14:paraId="646BEFF1"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InkWell(</w:t>
      </w:r>
    </w:p>
    <w:p w14:paraId="1BE0E41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onTap: () {},</w:t>
      </w:r>
    </w:p>
    <w:p w14:paraId="1D9B23A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Ink(</w:t>
      </w:r>
    </w:p>
    <w:p w14:paraId="63B329E3"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decoration: BoxDecoration(color: Colors.blue),</w:t>
      </w:r>
    </w:p>
    <w:p w14:paraId="6B5AC51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Text('Tap me'),</w:t>
      </w:r>
    </w:p>
    <w:p w14:paraId="144855E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lastRenderedPageBreak/>
        <w:t xml:space="preserve">    ),</w:t>
      </w:r>
    </w:p>
    <w:p w14:paraId="361468A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47FF40B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79C87274" w14:textId="77777777" w:rsidR="00A15049" w:rsidRPr="00A15049" w:rsidRDefault="00A15049" w:rsidP="00A15049">
      <w:pPr>
        <w:rPr>
          <w:rFonts w:cs="Times New Roman"/>
          <w:color w:val="000000" w:themeColor="text1"/>
          <w:sz w:val="26"/>
          <w:szCs w:val="26"/>
        </w:rPr>
      </w:pPr>
      <w:r w:rsidRPr="00A15049">
        <w:rPr>
          <w:rFonts w:cs="Times New Roman"/>
          <w:b/>
          <w:bCs/>
          <w:color w:val="000000" w:themeColor="text1"/>
          <w:sz w:val="26"/>
          <w:szCs w:val="26"/>
        </w:rPr>
        <w:t>Giải pháp 2:</w:t>
      </w:r>
      <w:r w:rsidRPr="00A15049">
        <w:rPr>
          <w:rFonts w:cs="Times New Roman"/>
          <w:b/>
          <w:bCs/>
          <w:color w:val="000000" w:themeColor="text1"/>
          <w:sz w:val="26"/>
          <w:szCs w:val="26"/>
        </w:rPr>
        <w:br/>
      </w:r>
      <w:r w:rsidRPr="00A15049">
        <w:rPr>
          <w:rFonts w:cs="Times New Roman"/>
          <w:color w:val="000000" w:themeColor="text1"/>
          <w:sz w:val="26"/>
          <w:szCs w:val="26"/>
        </w:rPr>
        <w:t>Thêm một Material thứ hai với MaterialType.transparency để cho phép InkWell hiển thị splash mà không che nền phía sau.</w:t>
      </w:r>
    </w:p>
    <w:p w14:paraId="19DBD197" w14:textId="77777777" w:rsidR="00A15049" w:rsidRPr="00A15049" w:rsidRDefault="00A15049" w:rsidP="00A15049">
      <w:pPr>
        <w:rPr>
          <w:rFonts w:cs="Times New Roman"/>
          <w:color w:val="000000" w:themeColor="text1"/>
          <w:sz w:val="26"/>
          <w:szCs w:val="26"/>
        </w:rPr>
      </w:pPr>
      <w:r w:rsidRPr="00A15049">
        <w:rPr>
          <w:rFonts w:cs="Times New Roman"/>
          <w:color w:val="000000" w:themeColor="text1"/>
          <w:sz w:val="26"/>
          <w:szCs w:val="26"/>
        </w:rPr>
        <w:t>Điều này hữu ích khi bạn không thể thay thế widget nền (như Container hoặc Image) bằng Ink, nhưng vẫn muốn splash xuất hiện.</w:t>
      </w:r>
    </w:p>
    <w:p w14:paraId="1D192D4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Material(</w:t>
      </w:r>
    </w:p>
    <w:p w14:paraId="69EC00C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Stack(</w:t>
      </w:r>
    </w:p>
    <w:p w14:paraId="1DE673F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children: [</w:t>
      </w:r>
    </w:p>
    <w:p w14:paraId="2CFA870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OpaqueWidget(),</w:t>
      </w:r>
    </w:p>
    <w:p w14:paraId="221A9393"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Material(</w:t>
      </w:r>
    </w:p>
    <w:p w14:paraId="709C303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type: MaterialType.transparency,</w:t>
      </w:r>
    </w:p>
    <w:p w14:paraId="32F18DB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InkWell(</w:t>
      </w:r>
    </w:p>
    <w:p w14:paraId="77D644B9"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onTap: () {},</w:t>
      </w:r>
    </w:p>
    <w:p w14:paraId="7217639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065497C3"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764EC9B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479D3BF6"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7612151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4598EA15" w14:textId="77777777" w:rsidR="005D6D29" w:rsidRPr="00616918" w:rsidRDefault="005D6D29" w:rsidP="00034D2B">
      <w:pPr>
        <w:rPr>
          <w:rFonts w:cs="Times New Roman"/>
          <w:b/>
          <w:bCs/>
          <w:color w:val="000000" w:themeColor="text1"/>
          <w:sz w:val="26"/>
          <w:szCs w:val="26"/>
        </w:rPr>
      </w:pPr>
      <w:r w:rsidRPr="00616918">
        <w:rPr>
          <w:rFonts w:cs="Times New Roman"/>
          <w:b/>
          <w:bCs/>
          <w:color w:val="000000" w:themeColor="text1"/>
          <w:sz w:val="26"/>
          <w:szCs w:val="26"/>
        </w:rPr>
        <w:t>Tùy chọn tùy chỉnh:</w:t>
      </w:r>
      <w:r w:rsidRPr="00616918">
        <w:rPr>
          <w:rFonts w:cs="Times New Roman"/>
          <w:b/>
          <w:bCs/>
          <w:color w:val="000000" w:themeColor="text1"/>
          <w:sz w:val="26"/>
          <w:szCs w:val="26"/>
        </w:rPr>
        <w:br/>
      </w:r>
      <w:r w:rsidRPr="00616918">
        <w:rPr>
          <w:rFonts w:cs="Times New Roman"/>
          <w:color w:val="000000" w:themeColor="text1"/>
          <w:sz w:val="26"/>
          <w:szCs w:val="26"/>
        </w:rPr>
        <w:t>• splashColor – Màu của hiệu ứng splash khi chạm.</w:t>
      </w:r>
      <w:r w:rsidRPr="00616918">
        <w:rPr>
          <w:rFonts w:cs="Times New Roman"/>
          <w:color w:val="000000" w:themeColor="text1"/>
          <w:sz w:val="26"/>
          <w:szCs w:val="26"/>
        </w:rPr>
        <w:br/>
        <w:t>• highlightColor – Màu hiển thị khi người dùng nhấn và giữ.</w:t>
      </w:r>
      <w:r w:rsidRPr="00616918">
        <w:rPr>
          <w:rFonts w:cs="Times New Roman"/>
          <w:color w:val="000000" w:themeColor="text1"/>
          <w:sz w:val="26"/>
          <w:szCs w:val="26"/>
        </w:rPr>
        <w:br/>
        <w:t>• borderRadius – Định dạng bo góc cho vùng splash.</w:t>
      </w:r>
      <w:r w:rsidRPr="00616918">
        <w:rPr>
          <w:rFonts w:cs="Times New Roman"/>
          <w:color w:val="000000" w:themeColor="text1"/>
          <w:sz w:val="26"/>
          <w:szCs w:val="26"/>
        </w:rPr>
        <w:br/>
        <w:t xml:space="preserve">• splashFactory – Xác định kiểu hiệu ứng splash (ví dụ: </w:t>
      </w:r>
      <w:r w:rsidRPr="00616918">
        <w:rPr>
          <w:rFonts w:cs="Times New Roman"/>
          <w:i/>
          <w:iCs/>
          <w:color w:val="000000" w:themeColor="text1"/>
          <w:sz w:val="26"/>
          <w:szCs w:val="26"/>
        </w:rPr>
        <w:t>InkRipple</w:t>
      </w:r>
      <w:r w:rsidRPr="00616918">
        <w:rPr>
          <w:rFonts w:cs="Times New Roman"/>
          <w:color w:val="000000" w:themeColor="text1"/>
          <w:sz w:val="26"/>
          <w:szCs w:val="26"/>
        </w:rPr>
        <w:t xml:space="preserve">, </w:t>
      </w:r>
      <w:r w:rsidRPr="00616918">
        <w:rPr>
          <w:rFonts w:cs="Times New Roman"/>
          <w:i/>
          <w:iCs/>
          <w:color w:val="000000" w:themeColor="text1"/>
          <w:sz w:val="26"/>
          <w:szCs w:val="26"/>
        </w:rPr>
        <w:t>InkSplash</w:t>
      </w:r>
      <w:r w:rsidRPr="00616918">
        <w:rPr>
          <w:rFonts w:cs="Times New Roman"/>
          <w:color w:val="000000" w:themeColor="text1"/>
          <w:sz w:val="26"/>
          <w:szCs w:val="26"/>
        </w:rPr>
        <w:t>).</w:t>
      </w:r>
    </w:p>
    <w:p w14:paraId="718E2E2C" w14:textId="3105C665" w:rsidR="00034D2B" w:rsidRPr="00034D2B" w:rsidRDefault="00034D2B" w:rsidP="00034D2B">
      <w:pPr>
        <w:rPr>
          <w:rFonts w:cs="Times New Roman"/>
          <w:color w:val="000000" w:themeColor="text1"/>
          <w:sz w:val="26"/>
          <w:szCs w:val="26"/>
          <w:lang w:val="vi-VN"/>
        </w:rPr>
      </w:pPr>
      <w:r w:rsidRPr="00034D2B">
        <w:rPr>
          <w:rFonts w:cs="Times New Roman"/>
          <w:b/>
          <w:bCs/>
          <w:color w:val="000000" w:themeColor="text1"/>
          <w:sz w:val="26"/>
          <w:szCs w:val="26"/>
        </w:rPr>
        <w:t>Code mẫu - Custom splash:</w:t>
      </w:r>
    </w:p>
    <w:p w14:paraId="768E3A1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Material(</w:t>
      </w:r>
    </w:p>
    <w:p w14:paraId="4957FBD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color: Colors.transparent,</w:t>
      </w:r>
    </w:p>
    <w:p w14:paraId="4F6565C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lastRenderedPageBreak/>
        <w:t xml:space="preserve">  child: InkWell(</w:t>
      </w:r>
    </w:p>
    <w:p w14:paraId="7FFF95F4"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onTap: () {},</w:t>
      </w:r>
    </w:p>
    <w:p w14:paraId="0B28B71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splashColor: Colors.tealAccent.shade200,</w:t>
      </w:r>
    </w:p>
    <w:p w14:paraId="3404B42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highlightColor: Colors.teal.withOpacity(0.3),</w:t>
      </w:r>
    </w:p>
    <w:p w14:paraId="33807BB0"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borderRadius: BorderRadius.circular(20),</w:t>
      </w:r>
    </w:p>
    <w:p w14:paraId="6315CCE7"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splashFactory: InkRipple.splashFactory,</w:t>
      </w:r>
    </w:p>
    <w:p w14:paraId="56629C13"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Ink(</w:t>
      </w:r>
    </w:p>
    <w:p w14:paraId="200A5CCC"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padding: EdgeInsets.all(20),</w:t>
      </w:r>
    </w:p>
    <w:p w14:paraId="4896B40F"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decoration: BoxDecoration(</w:t>
      </w:r>
    </w:p>
    <w:p w14:paraId="588674E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color: Colors.teal.shade50,</w:t>
      </w:r>
    </w:p>
    <w:p w14:paraId="393F600A"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borderRadius: BorderRadius.circular(20),</w:t>
      </w:r>
    </w:p>
    <w:p w14:paraId="4F543A3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6D4A6755"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child: Text('Tap me'),</w:t>
      </w:r>
    </w:p>
    <w:p w14:paraId="5A6B24C8"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5B6F0511"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 xml:space="preserve">  ),</w:t>
      </w:r>
    </w:p>
    <w:p w14:paraId="4D22330B" w14:textId="77777777" w:rsidR="00034D2B" w:rsidRPr="00034D2B" w:rsidRDefault="00034D2B" w:rsidP="00034D2B">
      <w:pPr>
        <w:rPr>
          <w:rFonts w:cs="Times New Roman"/>
          <w:color w:val="000000" w:themeColor="text1"/>
          <w:sz w:val="26"/>
          <w:szCs w:val="26"/>
        </w:rPr>
      </w:pPr>
      <w:r w:rsidRPr="00034D2B">
        <w:rPr>
          <w:rFonts w:cs="Times New Roman"/>
          <w:color w:val="000000" w:themeColor="text1"/>
          <w:sz w:val="26"/>
          <w:szCs w:val="26"/>
        </w:rPr>
        <w:t>)</w:t>
      </w:r>
    </w:p>
    <w:p w14:paraId="35D99CC9" w14:textId="77777777" w:rsidR="00BA3C9E" w:rsidRPr="00BA3C9E" w:rsidRDefault="00BA3C9E" w:rsidP="00BA3C9E">
      <w:pPr>
        <w:rPr>
          <w:rFonts w:cs="Times New Roman"/>
          <w:b/>
          <w:bCs/>
          <w:color w:val="000000" w:themeColor="text1"/>
          <w:sz w:val="26"/>
          <w:szCs w:val="26"/>
        </w:rPr>
      </w:pPr>
      <w:r w:rsidRPr="00BA3C9E">
        <w:rPr>
          <w:rFonts w:cs="Times New Roman"/>
          <w:b/>
          <w:bCs/>
          <w:color w:val="000000" w:themeColor="text1"/>
          <w:sz w:val="26"/>
          <w:szCs w:val="26"/>
        </w:rPr>
        <w:t>Vấn đề clipping:</w:t>
      </w:r>
      <w:r w:rsidRPr="00BA3C9E">
        <w:rPr>
          <w:rFonts w:cs="Times New Roman"/>
          <w:b/>
          <w:bCs/>
          <w:color w:val="000000" w:themeColor="text1"/>
          <w:sz w:val="26"/>
          <w:szCs w:val="26"/>
        </w:rPr>
        <w:br/>
      </w:r>
      <w:r w:rsidRPr="00BA3C9E">
        <w:rPr>
          <w:rFonts w:cs="Times New Roman"/>
          <w:color w:val="000000" w:themeColor="text1"/>
          <w:sz w:val="26"/>
          <w:szCs w:val="26"/>
        </w:rPr>
        <w:t>Khi kích thước của Material ancestor thay đổi trong quá trình animation, hiệu ứng splash có thể bị cắt sai hoặc hiển thị không đúng. Để tránh lỗi này, không nên đặt InkWell bên trong các Material widget đang thay đổi kích thước trong animation.</w:t>
      </w:r>
    </w:p>
    <w:p w14:paraId="7860902D" w14:textId="77777777" w:rsidR="00BA3C9E" w:rsidRPr="00BA3C9E" w:rsidRDefault="00BA3C9E" w:rsidP="00BA3C9E">
      <w:pPr>
        <w:rPr>
          <w:rFonts w:cs="Times New Roman"/>
          <w:b/>
          <w:bCs/>
          <w:color w:val="000000" w:themeColor="text1"/>
          <w:sz w:val="26"/>
          <w:szCs w:val="26"/>
        </w:rPr>
      </w:pPr>
      <w:r w:rsidRPr="00BA3C9E">
        <w:rPr>
          <w:rFonts w:cs="Times New Roman"/>
          <w:b/>
          <w:bCs/>
          <w:color w:val="000000" w:themeColor="text1"/>
          <w:sz w:val="26"/>
          <w:szCs w:val="26"/>
        </w:rPr>
        <w:t>So sánh với GestureDetector:</w:t>
      </w:r>
      <w:r w:rsidRPr="00BA3C9E">
        <w:rPr>
          <w:rFonts w:cs="Times New Roman"/>
          <w:b/>
          <w:bCs/>
          <w:color w:val="000000" w:themeColor="text1"/>
          <w:sz w:val="26"/>
          <w:szCs w:val="26"/>
        </w:rPr>
        <w:br/>
      </w:r>
      <w:r w:rsidRPr="00BA3C9E">
        <w:rPr>
          <w:rFonts w:cs="Times New Roman"/>
          <w:color w:val="000000" w:themeColor="text1"/>
          <w:sz w:val="26"/>
          <w:szCs w:val="26"/>
        </w:rPr>
        <w:t>• GestureDetector – Chỉ phát hiện cử chỉ, không có phản hồi trực quan.</w:t>
      </w:r>
      <w:r w:rsidRPr="00BA3C9E">
        <w:rPr>
          <w:rFonts w:cs="Times New Roman"/>
          <w:color w:val="000000" w:themeColor="text1"/>
          <w:sz w:val="26"/>
          <w:szCs w:val="26"/>
        </w:rPr>
        <w:br/>
        <w:t>• InkWell – Cung cấp hiệu ứng splash theo chuẩn Material Design, mang lại phản hồi thị giác.</w:t>
      </w:r>
      <w:r w:rsidRPr="00BA3C9E">
        <w:rPr>
          <w:rFonts w:cs="Times New Roman"/>
          <w:color w:val="000000" w:themeColor="text1"/>
          <w:sz w:val="26"/>
          <w:szCs w:val="26"/>
        </w:rPr>
        <w:br/>
        <w:t>• InkWell thực chất là một lớp stateless wrapper bao quanh InkResponse.</w:t>
      </w:r>
      <w:r w:rsidRPr="00BA3C9E">
        <w:rPr>
          <w:rFonts w:cs="Times New Roman"/>
          <w:color w:val="000000" w:themeColor="text1"/>
          <w:sz w:val="26"/>
          <w:szCs w:val="26"/>
        </w:rPr>
        <w:br/>
        <w:t>• Dùng GestureDetector khi cần tùy chỉnh phản hồi, và InkWell khi muốn tuân theo phong cách Material Design.</w:t>
      </w:r>
    </w:p>
    <w:p w14:paraId="2CA10550" w14:textId="57692760" w:rsidR="00EE3E7E" w:rsidRPr="00616918" w:rsidRDefault="00670788" w:rsidP="001B7C2B">
      <w:pPr>
        <w:pStyle w:val="Heading1"/>
        <w:rPr>
          <w:rFonts w:ascii="Times New Roman" w:hAnsi="Times New Roman" w:cs="Times New Roman"/>
          <w:color w:val="000000" w:themeColor="text1"/>
        </w:rPr>
      </w:pPr>
      <w:bookmarkStart w:id="18" w:name="_Toc211333801"/>
      <w:r w:rsidRPr="00616918">
        <w:rPr>
          <w:rFonts w:ascii="Times New Roman" w:hAnsi="Times New Roman" w:cs="Times New Roman"/>
          <w:color w:val="000000" w:themeColor="text1"/>
        </w:rPr>
        <w:lastRenderedPageBreak/>
        <w:t>III</w:t>
      </w:r>
      <w:r w:rsidR="00EE3E7E" w:rsidRPr="00616918">
        <w:rPr>
          <w:rFonts w:ascii="Times New Roman" w:hAnsi="Times New Roman" w:cs="Times New Roman"/>
          <w:color w:val="000000" w:themeColor="text1"/>
        </w:rPr>
        <w:t>. THIẾT KẾ VÀ TRIỂN KHAI</w:t>
      </w:r>
      <w:bookmarkEnd w:id="18"/>
    </w:p>
    <w:p w14:paraId="7108E3EC" w14:textId="7A302686" w:rsidR="00631A11" w:rsidRPr="00616918" w:rsidRDefault="00631A11" w:rsidP="001B7C2B">
      <w:pPr>
        <w:pStyle w:val="Heading2"/>
        <w:rPr>
          <w:rFonts w:ascii="Times New Roman" w:hAnsi="Times New Roman" w:cs="Times New Roman"/>
          <w:color w:val="000000" w:themeColor="text1"/>
        </w:rPr>
      </w:pPr>
      <w:bookmarkStart w:id="19" w:name="_Toc211333802"/>
      <w:r w:rsidRPr="00616918">
        <w:rPr>
          <w:rFonts w:ascii="Times New Roman" w:hAnsi="Times New Roman" w:cs="Times New Roman"/>
          <w:color w:val="000000" w:themeColor="text1"/>
        </w:rPr>
        <w:t>1. Kiến trúc ứng dụng</w:t>
      </w:r>
      <w:bookmarkEnd w:id="19"/>
      <w:r w:rsidRPr="00616918">
        <w:rPr>
          <w:rFonts w:ascii="Times New Roman" w:hAnsi="Times New Roman" w:cs="Times New Roman"/>
          <w:color w:val="000000" w:themeColor="text1"/>
        </w:rPr>
        <w:t xml:space="preserve"> </w:t>
      </w:r>
    </w:p>
    <w:p w14:paraId="7D1CC220"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MyFullApp (StatefulWidget)</w:t>
      </w:r>
    </w:p>
    <w:p w14:paraId="53504D52"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NavigationBar (2 destinations)</w:t>
      </w:r>
    </w:p>
    <w:p w14:paraId="4AB31AD4"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Part1Page (StatelessWidget)</w:t>
      </w:r>
    </w:p>
    <w:p w14:paraId="54192143"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 MyTextField (Card)</w:t>
      </w:r>
    </w:p>
    <w:p w14:paraId="631DF6E8"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 MyActionButtonsCard (Card)</w:t>
      </w:r>
    </w:p>
    <w:p w14:paraId="0F960DE2"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 MyIconButtonsCard (Card)</w:t>
      </w:r>
    </w:p>
    <w:p w14:paraId="0A9F4449"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Part2Page (StatefulWidget)</w:t>
      </w:r>
    </w:p>
    <w:p w14:paraId="1B0B6C4E"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_InteractiveControlsCard (StatelessWidget)</w:t>
      </w:r>
    </w:p>
    <w:p w14:paraId="2046A043"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 CustomSwitch</w:t>
      </w:r>
    </w:p>
    <w:p w14:paraId="507EFF75"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 CustomCheckbox</w:t>
      </w:r>
    </w:p>
    <w:p w14:paraId="331B1288"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 CustomRadio (x2)</w:t>
      </w:r>
    </w:p>
    <w:p w14:paraId="30A2BBE1"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_SliderCard (StatelessWidget)</w:t>
      </w:r>
    </w:p>
    <w:p w14:paraId="6E0E83B9"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 CustomSlider</w:t>
      </w:r>
    </w:p>
    <w:p w14:paraId="3DE03A02"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_GestureDetectorCard (StatefulWidget)</w:t>
      </w:r>
    </w:p>
    <w:p w14:paraId="5E1E247C"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 CustomGestureDetector</w:t>
      </w:r>
    </w:p>
    <w:p w14:paraId="456A8702" w14:textId="77777777" w:rsidR="00631A11" w:rsidRPr="00631A11" w:rsidRDefault="00631A11" w:rsidP="00631A11">
      <w:pPr>
        <w:rPr>
          <w:rFonts w:cs="Times New Roman"/>
          <w:color w:val="000000" w:themeColor="text1"/>
          <w:sz w:val="26"/>
          <w:szCs w:val="26"/>
        </w:rPr>
      </w:pPr>
      <w:r w:rsidRPr="00631A11">
        <w:rPr>
          <w:rFonts w:cs="Times New Roman"/>
          <w:color w:val="000000" w:themeColor="text1"/>
          <w:sz w:val="26"/>
          <w:szCs w:val="26"/>
        </w:rPr>
        <w:t xml:space="preserve">    └── _InkWellCard (StatefulWidget)</w:t>
      </w:r>
    </w:p>
    <w:p w14:paraId="131E3D58" w14:textId="6F6A6B7D" w:rsidR="004C21A9" w:rsidRPr="00616918" w:rsidRDefault="00631A11" w:rsidP="00EE3E7E">
      <w:pPr>
        <w:rPr>
          <w:rFonts w:cs="Times New Roman"/>
          <w:color w:val="000000" w:themeColor="text1"/>
          <w:sz w:val="26"/>
          <w:szCs w:val="26"/>
        </w:rPr>
      </w:pPr>
      <w:r w:rsidRPr="00631A11">
        <w:rPr>
          <w:rFonts w:cs="Times New Roman"/>
          <w:color w:val="000000" w:themeColor="text1"/>
          <w:sz w:val="26"/>
          <w:szCs w:val="26"/>
        </w:rPr>
        <w:t xml:space="preserve">        └── CustomInkWell</w:t>
      </w:r>
    </w:p>
    <w:p w14:paraId="280354CA" w14:textId="22BCE779" w:rsidR="004C21A9" w:rsidRPr="00616918" w:rsidRDefault="004C21A9" w:rsidP="001B7C2B">
      <w:pPr>
        <w:pStyle w:val="Heading2"/>
        <w:rPr>
          <w:rFonts w:ascii="Times New Roman" w:hAnsi="Times New Roman" w:cs="Times New Roman"/>
          <w:color w:val="000000" w:themeColor="text1"/>
        </w:rPr>
      </w:pPr>
      <w:bookmarkStart w:id="20" w:name="_Toc211333803"/>
      <w:r w:rsidRPr="00616918">
        <w:rPr>
          <w:rFonts w:ascii="Times New Roman" w:hAnsi="Times New Roman" w:cs="Times New Roman"/>
          <w:color w:val="000000" w:themeColor="text1"/>
        </w:rPr>
        <w:t xml:space="preserve">2. </w:t>
      </w:r>
      <w:r w:rsidR="00A11708" w:rsidRPr="00616918">
        <w:rPr>
          <w:rFonts w:ascii="Times New Roman" w:hAnsi="Times New Roman" w:cs="Times New Roman"/>
          <w:color w:val="000000" w:themeColor="text1"/>
        </w:rPr>
        <w:t xml:space="preserve">Triển khai </w:t>
      </w:r>
      <w:r w:rsidR="00A11708" w:rsidRPr="00616918">
        <w:rPr>
          <w:rFonts w:ascii="Times New Roman" w:hAnsi="Times New Roman" w:cs="Times New Roman"/>
          <w:color w:val="000000" w:themeColor="text1"/>
        </w:rPr>
        <w:t>Part 1</w:t>
      </w:r>
      <w:bookmarkEnd w:id="20"/>
    </w:p>
    <w:p w14:paraId="3C23D6CE" w14:textId="062C5357" w:rsidR="00EE3E7E" w:rsidRPr="00616918" w:rsidRDefault="00EE3E7E" w:rsidP="001B7C2B">
      <w:pPr>
        <w:pStyle w:val="Heading3"/>
        <w:rPr>
          <w:rFonts w:ascii="Times New Roman" w:hAnsi="Times New Roman" w:cs="Times New Roman"/>
          <w:color w:val="000000" w:themeColor="text1"/>
        </w:rPr>
      </w:pPr>
      <w:bookmarkStart w:id="21" w:name="_Toc211333804"/>
      <w:r w:rsidRPr="00616918">
        <w:rPr>
          <w:rFonts w:ascii="Times New Roman" w:hAnsi="Times New Roman" w:cs="Times New Roman"/>
          <w:color w:val="000000" w:themeColor="text1"/>
        </w:rPr>
        <w:t>2.</w:t>
      </w:r>
      <w:r w:rsidR="00DE3566" w:rsidRPr="00616918">
        <w:rPr>
          <w:rFonts w:ascii="Times New Roman" w:hAnsi="Times New Roman" w:cs="Times New Roman"/>
          <w:color w:val="000000" w:themeColor="text1"/>
        </w:rPr>
        <w:t>1</w:t>
      </w:r>
      <w:r w:rsidRPr="00616918">
        <w:rPr>
          <w:rFonts w:ascii="Times New Roman" w:hAnsi="Times New Roman" w:cs="Times New Roman"/>
          <w:color w:val="000000" w:themeColor="text1"/>
        </w:rPr>
        <w:t xml:space="preserve"> Quản lý trạng thái</w:t>
      </w:r>
      <w:bookmarkEnd w:id="21"/>
    </w:p>
    <w:p w14:paraId="45F4713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Ứng dụng sử dụng StatefulWidget ở root level với các state variables:</w:t>
      </w:r>
    </w:p>
    <w:p w14:paraId="4DA7C5F6" w14:textId="77777777" w:rsidR="00EE3E7E" w:rsidRPr="00EE3E7E" w:rsidRDefault="00EE3E7E" w:rsidP="003A2EC8">
      <w:pPr>
        <w:numPr>
          <w:ilvl w:val="0"/>
          <w:numId w:val="4"/>
        </w:numPr>
        <w:rPr>
          <w:rFonts w:cs="Times New Roman"/>
          <w:bCs/>
          <w:color w:val="000000" w:themeColor="text1"/>
          <w:sz w:val="26"/>
          <w:szCs w:val="26"/>
        </w:rPr>
      </w:pPr>
      <w:r w:rsidRPr="00EE3E7E">
        <w:rPr>
          <w:rFonts w:cs="Times New Roman"/>
          <w:bCs/>
          <w:color w:val="000000" w:themeColor="text1"/>
          <w:sz w:val="26"/>
          <w:szCs w:val="26"/>
        </w:rPr>
        <w:t>_nameController, _emailController: TextEditingController cho input fields</w:t>
      </w:r>
    </w:p>
    <w:p w14:paraId="386241B0" w14:textId="77777777" w:rsidR="00EE3E7E" w:rsidRPr="00EE3E7E" w:rsidRDefault="00EE3E7E" w:rsidP="003A2EC8">
      <w:pPr>
        <w:numPr>
          <w:ilvl w:val="0"/>
          <w:numId w:val="4"/>
        </w:numPr>
        <w:rPr>
          <w:rFonts w:cs="Times New Roman"/>
          <w:bCs/>
          <w:color w:val="000000" w:themeColor="text1"/>
          <w:sz w:val="26"/>
          <w:szCs w:val="26"/>
        </w:rPr>
      </w:pPr>
      <w:r w:rsidRPr="00EE3E7E">
        <w:rPr>
          <w:rFonts w:cs="Times New Roman"/>
          <w:bCs/>
          <w:color w:val="000000" w:themeColor="text1"/>
          <w:sz w:val="26"/>
          <w:szCs w:val="26"/>
        </w:rPr>
        <w:t>_likeCount: Counter cho icon button interaction</w:t>
      </w:r>
    </w:p>
    <w:p w14:paraId="2C7ED62E" w14:textId="77777777" w:rsidR="00EE3E7E" w:rsidRPr="00EE3E7E" w:rsidRDefault="00EE3E7E" w:rsidP="003A2EC8">
      <w:pPr>
        <w:numPr>
          <w:ilvl w:val="0"/>
          <w:numId w:val="4"/>
        </w:numPr>
        <w:rPr>
          <w:rFonts w:cs="Times New Roman"/>
          <w:bCs/>
          <w:color w:val="000000" w:themeColor="text1"/>
          <w:sz w:val="26"/>
          <w:szCs w:val="26"/>
        </w:rPr>
      </w:pPr>
      <w:r w:rsidRPr="00EE3E7E">
        <w:rPr>
          <w:rFonts w:cs="Times New Roman"/>
          <w:bCs/>
          <w:color w:val="000000" w:themeColor="text1"/>
          <w:sz w:val="26"/>
          <w:szCs w:val="26"/>
        </w:rPr>
        <w:t>currentIndex: Index của NavigationBar</w:t>
      </w:r>
    </w:p>
    <w:p w14:paraId="18EB6301" w14:textId="77777777" w:rsidR="00EE3E7E" w:rsidRPr="00EE3E7E" w:rsidRDefault="00EE3E7E" w:rsidP="003A2EC8">
      <w:pPr>
        <w:numPr>
          <w:ilvl w:val="0"/>
          <w:numId w:val="4"/>
        </w:numPr>
        <w:rPr>
          <w:rFonts w:cs="Times New Roman"/>
          <w:bCs/>
          <w:color w:val="000000" w:themeColor="text1"/>
          <w:sz w:val="26"/>
          <w:szCs w:val="26"/>
        </w:rPr>
      </w:pPr>
      <w:r w:rsidRPr="00EE3E7E">
        <w:rPr>
          <w:rFonts w:cs="Times New Roman"/>
          <w:bCs/>
          <w:color w:val="000000" w:themeColor="text1"/>
          <w:sz w:val="26"/>
          <w:szCs w:val="26"/>
        </w:rPr>
        <w:t>_result: String để hiển thị feedback</w:t>
      </w:r>
    </w:p>
    <w:p w14:paraId="1941CAFF" w14:textId="77777777" w:rsidR="00EE3E7E" w:rsidRPr="00EE3E7E" w:rsidRDefault="00EE3E7E" w:rsidP="003A2EC8">
      <w:pPr>
        <w:numPr>
          <w:ilvl w:val="0"/>
          <w:numId w:val="4"/>
        </w:numPr>
        <w:rPr>
          <w:rFonts w:cs="Times New Roman"/>
          <w:bCs/>
          <w:color w:val="000000" w:themeColor="text1"/>
          <w:sz w:val="26"/>
          <w:szCs w:val="26"/>
        </w:rPr>
      </w:pPr>
      <w:r w:rsidRPr="00EE3E7E">
        <w:rPr>
          <w:rFonts w:cs="Times New Roman"/>
          <w:bCs/>
          <w:color w:val="000000" w:themeColor="text1"/>
          <w:sz w:val="26"/>
          <w:szCs w:val="26"/>
        </w:rPr>
        <w:lastRenderedPageBreak/>
        <w:t>_nameError, _emailError: Error messages cho validation</w:t>
      </w:r>
    </w:p>
    <w:p w14:paraId="0C1563DE" w14:textId="566943B6" w:rsidR="00EE3E7E" w:rsidRPr="00616918" w:rsidRDefault="00854634" w:rsidP="001B7C2B">
      <w:pPr>
        <w:pStyle w:val="Heading3"/>
        <w:rPr>
          <w:rFonts w:ascii="Times New Roman" w:hAnsi="Times New Roman" w:cs="Times New Roman"/>
          <w:color w:val="000000" w:themeColor="text1"/>
        </w:rPr>
      </w:pPr>
      <w:bookmarkStart w:id="22" w:name="_Toc211333805"/>
      <w:r w:rsidRPr="00616918">
        <w:rPr>
          <w:rFonts w:ascii="Times New Roman" w:hAnsi="Times New Roman" w:cs="Times New Roman"/>
          <w:color w:val="000000" w:themeColor="text1"/>
        </w:rPr>
        <w:t>2.2</w:t>
      </w:r>
      <w:r w:rsidR="00EE3E7E" w:rsidRPr="00616918">
        <w:rPr>
          <w:rFonts w:ascii="Times New Roman" w:hAnsi="Times New Roman" w:cs="Times New Roman"/>
          <w:color w:val="000000" w:themeColor="text1"/>
        </w:rPr>
        <w:t xml:space="preserve"> Triển khai Buttons</w:t>
      </w:r>
      <w:bookmarkEnd w:id="22"/>
    </w:p>
    <w:p w14:paraId="2BA4FD36" w14:textId="0035CD0C" w:rsidR="00EE3E7E" w:rsidRPr="00616918" w:rsidRDefault="008F0ED8"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2.2</w:t>
      </w:r>
      <w:r w:rsidR="00EE3E7E" w:rsidRPr="00616918">
        <w:rPr>
          <w:rFonts w:ascii="Times New Roman" w:hAnsi="Times New Roman" w:cs="Times New Roman"/>
          <w:color w:val="000000" w:themeColor="text1"/>
        </w:rPr>
        <w:t>.1. ElevatedButton Implementation</w:t>
      </w:r>
    </w:p>
    <w:p w14:paraId="7392D7FB"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6374B07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MyElevatedButton extends StatelessWidget {</w:t>
      </w:r>
    </w:p>
    <w:p w14:paraId="0EA1CD6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onPressed;</w:t>
      </w:r>
    </w:p>
    <w:p w14:paraId="25C861EF" w14:textId="1432D8BC"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String text;</w:t>
      </w:r>
    </w:p>
    <w:p w14:paraId="1361CFB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MyElevatedButton({</w:t>
      </w:r>
    </w:p>
    <w:p w14:paraId="2A695FD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278D965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7DCD510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this.text,</w:t>
      </w:r>
    </w:p>
    <w:p w14:paraId="54D8A367" w14:textId="3E2D8A5C"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1601764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5123E6D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695BF73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SizedBox(</w:t>
      </w:r>
    </w:p>
    <w:p w14:paraId="0828A1E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width: double.infinity,</w:t>
      </w:r>
    </w:p>
    <w:p w14:paraId="19D8AE8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ElevatedButton(</w:t>
      </w:r>
    </w:p>
    <w:p w14:paraId="28AB678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52B05A2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Text(text),</w:t>
      </w:r>
    </w:p>
    <w:p w14:paraId="527F3A0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style: ElevatedButton.styleFrom(</w:t>
      </w:r>
    </w:p>
    <w:p w14:paraId="75E2BAD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padding: EdgeInsets.symmetric(vertical: 16),</w:t>
      </w:r>
    </w:p>
    <w:p w14:paraId="1625E9A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7824E2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CFD839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4AD112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E77663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6EF155C7" w14:textId="77777777" w:rsidR="00F146CC" w:rsidRPr="00616918" w:rsidRDefault="00F146CC" w:rsidP="00F146CC">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3B74B6F1" w14:textId="77777777" w:rsidR="00F146CC" w:rsidRPr="00616918" w:rsidRDefault="00F146CC" w:rsidP="00F146CC">
      <w:pPr>
        <w:rPr>
          <w:rFonts w:cs="Times New Roman"/>
          <w:color w:val="000000" w:themeColor="text1"/>
          <w:sz w:val="26"/>
          <w:szCs w:val="26"/>
        </w:rPr>
      </w:pPr>
      <w:r w:rsidRPr="00616918">
        <w:rPr>
          <w:rFonts w:cs="Times New Roman"/>
          <w:color w:val="000000" w:themeColor="text1"/>
          <w:sz w:val="26"/>
          <w:szCs w:val="26"/>
        </w:rPr>
        <w:lastRenderedPageBreak/>
        <w:t>• Widget được wrap trong SizedBox với width: double.infinity để button chiếm toàn bộ chiều ngang của container.</w:t>
      </w:r>
    </w:p>
    <w:p w14:paraId="079B1AF0" w14:textId="77777777" w:rsidR="00F146CC" w:rsidRPr="00616918" w:rsidRDefault="00F146CC" w:rsidP="00F146CC">
      <w:pPr>
        <w:rPr>
          <w:rFonts w:cs="Times New Roman"/>
          <w:color w:val="000000" w:themeColor="text1"/>
          <w:sz w:val="26"/>
          <w:szCs w:val="26"/>
        </w:rPr>
      </w:pPr>
      <w:r w:rsidRPr="00616918">
        <w:rPr>
          <w:rFonts w:cs="Times New Roman"/>
          <w:color w:val="000000" w:themeColor="text1"/>
          <w:sz w:val="26"/>
          <w:szCs w:val="26"/>
        </w:rPr>
        <w:t>• Tùy chỉnh padding dọc (vertical) thành 16 thay vì dùng giá trị mặc định, giúp cải thiện cảm giác nhấn.</w:t>
      </w:r>
    </w:p>
    <w:p w14:paraId="6465256E" w14:textId="77777777" w:rsidR="00F146CC" w:rsidRPr="00616918" w:rsidRDefault="00F146CC" w:rsidP="00F146CC">
      <w:pPr>
        <w:rPr>
          <w:rFonts w:cs="Times New Roman"/>
          <w:color w:val="000000" w:themeColor="text1"/>
          <w:sz w:val="26"/>
          <w:szCs w:val="26"/>
        </w:rPr>
      </w:pPr>
      <w:r w:rsidRPr="00616918">
        <w:rPr>
          <w:rFonts w:cs="Times New Roman"/>
          <w:color w:val="000000" w:themeColor="text1"/>
          <w:sz w:val="26"/>
          <w:szCs w:val="26"/>
        </w:rPr>
        <w:t>• onPressed và text được truyền qua constructor để tăng khả năng tái sử dụng widget.</w:t>
      </w:r>
    </w:p>
    <w:p w14:paraId="1759C84D" w14:textId="77777777" w:rsidR="00F146CC" w:rsidRPr="00616918" w:rsidRDefault="00F146CC" w:rsidP="00F146CC">
      <w:pPr>
        <w:rPr>
          <w:rFonts w:cs="Times New Roman"/>
          <w:color w:val="000000" w:themeColor="text1"/>
          <w:sz w:val="26"/>
          <w:szCs w:val="26"/>
        </w:rPr>
      </w:pPr>
      <w:r w:rsidRPr="00616918">
        <w:rPr>
          <w:rFonts w:cs="Times New Roman"/>
          <w:color w:val="000000" w:themeColor="text1"/>
          <w:sz w:val="26"/>
          <w:szCs w:val="26"/>
        </w:rPr>
        <w:t>• Áp dụng mẫu StatelessWidget [12] vì widget không có trạng thái nội bộ.</w:t>
      </w:r>
    </w:p>
    <w:p w14:paraId="6E13946B" w14:textId="77777777" w:rsidR="00F146CC" w:rsidRPr="00616918" w:rsidRDefault="00F146CC" w:rsidP="00F146CC">
      <w:pPr>
        <w:rPr>
          <w:rFonts w:cs="Times New Roman"/>
          <w:color w:val="000000" w:themeColor="text1"/>
          <w:sz w:val="26"/>
          <w:szCs w:val="26"/>
        </w:rPr>
      </w:pPr>
      <w:r w:rsidRPr="00616918">
        <w:rPr>
          <w:rFonts w:cs="Times New Roman"/>
          <w:color w:val="000000" w:themeColor="text1"/>
          <w:sz w:val="26"/>
          <w:szCs w:val="26"/>
        </w:rPr>
        <w:t>• Sử dụng const constructor theo best practice cho StatelessWidget [12], giúp tối ưu hiệu năng và hạn chế rebuilds không cần thiết.</w:t>
      </w:r>
    </w:p>
    <w:p w14:paraId="33E7F658" w14:textId="6BF3410E" w:rsidR="00EE3E7E" w:rsidRPr="00616918" w:rsidRDefault="00725993"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2.2</w:t>
      </w:r>
      <w:r w:rsidR="00EE3E7E" w:rsidRPr="00616918">
        <w:rPr>
          <w:rFonts w:ascii="Times New Roman" w:hAnsi="Times New Roman" w:cs="Times New Roman"/>
          <w:color w:val="000000" w:themeColor="text1"/>
        </w:rPr>
        <w:t>.2. TextButton Implementation</w:t>
      </w:r>
    </w:p>
    <w:p w14:paraId="64E2663B"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5C78E49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MyTextButton extends StatelessWidget {</w:t>
      </w:r>
    </w:p>
    <w:p w14:paraId="24E631B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onPressed;</w:t>
      </w:r>
    </w:p>
    <w:p w14:paraId="2E0D666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String text;</w:t>
      </w:r>
    </w:p>
    <w:p w14:paraId="531DACF2" w14:textId="77777777" w:rsidR="00EE3E7E" w:rsidRPr="00EE3E7E" w:rsidRDefault="00EE3E7E" w:rsidP="00EE3E7E">
      <w:pPr>
        <w:rPr>
          <w:rFonts w:cs="Times New Roman"/>
          <w:color w:val="000000" w:themeColor="text1"/>
          <w:sz w:val="26"/>
          <w:szCs w:val="26"/>
        </w:rPr>
      </w:pPr>
    </w:p>
    <w:p w14:paraId="3480969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MyTextButton({</w:t>
      </w:r>
    </w:p>
    <w:p w14:paraId="441E983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 </w:t>
      </w:r>
    </w:p>
    <w:p w14:paraId="64C2630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 </w:t>
      </w:r>
    </w:p>
    <w:p w14:paraId="105CDBD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this.text</w:t>
      </w:r>
    </w:p>
    <w:p w14:paraId="0ABB0E9D" w14:textId="62E07116"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452C559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50DCFA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48819B4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SizedBox(</w:t>
      </w:r>
    </w:p>
    <w:p w14:paraId="2F2F73F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width: double.infinity,</w:t>
      </w:r>
    </w:p>
    <w:p w14:paraId="4A7FF3B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TextButton(</w:t>
      </w:r>
    </w:p>
    <w:p w14:paraId="29B677E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58235F8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Text(text),</w:t>
      </w:r>
    </w:p>
    <w:p w14:paraId="601523E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style: TextButton.styleFrom(</w:t>
      </w:r>
    </w:p>
    <w:p w14:paraId="260FF91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padding: EdgeInsets.symmetric(vertical: 16),</w:t>
      </w:r>
    </w:p>
    <w:p w14:paraId="4DD2BCF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w:t>
      </w:r>
    </w:p>
    <w:p w14:paraId="28A84DF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BC498D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2029015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0265DF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07D75922" w14:textId="77777777" w:rsidR="007D4DD2" w:rsidRPr="00616918" w:rsidRDefault="007D4DD2" w:rsidP="007D4DD2">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6B831908" w14:textId="77777777" w:rsidR="007D4DD2" w:rsidRPr="00616918" w:rsidRDefault="007D4DD2" w:rsidP="007D4DD2">
      <w:pPr>
        <w:rPr>
          <w:rFonts w:cs="Times New Roman"/>
          <w:color w:val="000000" w:themeColor="text1"/>
          <w:sz w:val="26"/>
          <w:szCs w:val="26"/>
        </w:rPr>
      </w:pPr>
      <w:r w:rsidRPr="00616918">
        <w:rPr>
          <w:rFonts w:cs="Times New Roman"/>
          <w:color w:val="000000" w:themeColor="text1"/>
          <w:sz w:val="26"/>
          <w:szCs w:val="26"/>
        </w:rPr>
        <w:t>• Áp dụng layout full-width thông qua SizedBox wrapper, khác với ví dụ cơ bản trong tài liệu [3].</w:t>
      </w:r>
    </w:p>
    <w:p w14:paraId="1F644424" w14:textId="77777777" w:rsidR="007D4DD2" w:rsidRPr="00616918" w:rsidRDefault="007D4DD2" w:rsidP="007D4DD2">
      <w:pPr>
        <w:rPr>
          <w:rFonts w:cs="Times New Roman"/>
          <w:color w:val="000000" w:themeColor="text1"/>
          <w:sz w:val="26"/>
          <w:szCs w:val="26"/>
        </w:rPr>
      </w:pPr>
      <w:r w:rsidRPr="00616918">
        <w:rPr>
          <w:rFonts w:cs="Times New Roman"/>
          <w:color w:val="000000" w:themeColor="text1"/>
          <w:sz w:val="26"/>
          <w:szCs w:val="26"/>
        </w:rPr>
        <w:t>• Đảm bảo padding đồng nhất giữa các loại button nhằm duy trì sự thống nhất về mặt thị giác.</w:t>
      </w:r>
    </w:p>
    <w:p w14:paraId="6496D2D9" w14:textId="77777777" w:rsidR="007D4DD2" w:rsidRPr="00616918" w:rsidRDefault="007D4DD2" w:rsidP="007D4DD2">
      <w:pPr>
        <w:rPr>
          <w:rFonts w:cs="Times New Roman"/>
          <w:color w:val="000000" w:themeColor="text1"/>
          <w:sz w:val="26"/>
          <w:szCs w:val="26"/>
        </w:rPr>
      </w:pPr>
      <w:r w:rsidRPr="00616918">
        <w:rPr>
          <w:rFonts w:cs="Times New Roman"/>
          <w:color w:val="000000" w:themeColor="text1"/>
          <w:sz w:val="26"/>
          <w:szCs w:val="26"/>
        </w:rPr>
        <w:t>• Thiết kế theo mẫu component tái sử dụng thay vì khai báo TextButton trực tiếp trong widget tree.</w:t>
      </w:r>
    </w:p>
    <w:p w14:paraId="10307CD5" w14:textId="77777777" w:rsidR="007D4DD2" w:rsidRPr="00616918" w:rsidRDefault="007D4DD2" w:rsidP="007D4DD2">
      <w:pPr>
        <w:rPr>
          <w:rFonts w:cs="Times New Roman"/>
          <w:color w:val="000000" w:themeColor="text1"/>
          <w:sz w:val="26"/>
          <w:szCs w:val="26"/>
        </w:rPr>
      </w:pPr>
      <w:r w:rsidRPr="00616918">
        <w:rPr>
          <w:rFonts w:cs="Times New Roman"/>
          <w:color w:val="000000" w:themeColor="text1"/>
          <w:sz w:val="26"/>
          <w:szCs w:val="26"/>
        </w:rPr>
        <w:t>• Tuân thủ quy ước của StatelessWidget với const constructor và final properties [12], giúp tăng hiệu năng và tính ổn định của widget.</w:t>
      </w:r>
    </w:p>
    <w:p w14:paraId="6CF58003" w14:textId="5E377280" w:rsidR="00EE3E7E" w:rsidRPr="00616918" w:rsidRDefault="00114A9A"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2.2</w:t>
      </w:r>
      <w:r w:rsidR="00EE3E7E" w:rsidRPr="00616918">
        <w:rPr>
          <w:rFonts w:ascii="Times New Roman" w:hAnsi="Times New Roman" w:cs="Times New Roman"/>
          <w:color w:val="000000" w:themeColor="text1"/>
        </w:rPr>
        <w:t>.3. OutlinedButton Implementation</w:t>
      </w:r>
    </w:p>
    <w:p w14:paraId="213CE6B5"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386B6BB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MyOutlinedButton extends StatelessWidget {</w:t>
      </w:r>
    </w:p>
    <w:p w14:paraId="0C10540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onPressed;</w:t>
      </w:r>
    </w:p>
    <w:p w14:paraId="09991625" w14:textId="7677BC4E"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String text;</w:t>
      </w:r>
    </w:p>
    <w:p w14:paraId="50F334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MyOutlinedButton({</w:t>
      </w:r>
    </w:p>
    <w:p w14:paraId="1D32E38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444F8CA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3AD2ED7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this.text,</w:t>
      </w:r>
    </w:p>
    <w:p w14:paraId="5544A90A" w14:textId="3800ACBE"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4615D9E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4F550A4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0C78D2D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SizedBox(</w:t>
      </w:r>
    </w:p>
    <w:p w14:paraId="123E262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width: double.infinity,</w:t>
      </w:r>
    </w:p>
    <w:p w14:paraId="754B678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child: OutlinedButton(</w:t>
      </w:r>
    </w:p>
    <w:p w14:paraId="68CFCEC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073CAA9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Text(text),</w:t>
      </w:r>
    </w:p>
    <w:p w14:paraId="3D695E3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style: OutlinedButton.styleFrom(</w:t>
      </w:r>
    </w:p>
    <w:p w14:paraId="0E4F308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padding: EdgeInsets.symmetric(vertical: 16),</w:t>
      </w:r>
    </w:p>
    <w:p w14:paraId="0F0583C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side: BorderSide(color: Colors.blue, width: 1.5),</w:t>
      </w:r>
    </w:p>
    <w:p w14:paraId="619C85B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CC287F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DE6B0F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6201AA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8AC06A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0A876014"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 so với cơ sở lý thuyết:</w:t>
      </w:r>
    </w:p>
    <w:p w14:paraId="07725A77" w14:textId="77777777" w:rsidR="00F62145" w:rsidRPr="00616918" w:rsidRDefault="00F62145" w:rsidP="00F62145">
      <w:pPr>
        <w:rPr>
          <w:rFonts w:cs="Times New Roman"/>
          <w:bCs/>
          <w:color w:val="000000" w:themeColor="text1"/>
          <w:sz w:val="26"/>
          <w:szCs w:val="26"/>
        </w:rPr>
      </w:pPr>
      <w:r w:rsidRPr="00616918">
        <w:rPr>
          <w:rFonts w:cs="Times New Roman"/>
          <w:bCs/>
          <w:color w:val="000000" w:themeColor="text1"/>
          <w:sz w:val="26"/>
          <w:szCs w:val="26"/>
        </w:rPr>
        <w:t>• Tùy chỉnh BorderSide với color: Colors.blue và width: 1.5 nhằm tạo đường viền rõ nét hơn so với mặc định.</w:t>
      </w:r>
    </w:p>
    <w:p w14:paraId="49053F80" w14:textId="77777777" w:rsidR="00F62145" w:rsidRPr="00616918" w:rsidRDefault="00F62145" w:rsidP="00F62145">
      <w:pPr>
        <w:rPr>
          <w:rFonts w:cs="Times New Roman"/>
          <w:bCs/>
          <w:color w:val="000000" w:themeColor="text1"/>
          <w:sz w:val="26"/>
          <w:szCs w:val="26"/>
        </w:rPr>
      </w:pPr>
      <w:r w:rsidRPr="00616918">
        <w:rPr>
          <w:rFonts w:cs="Times New Roman"/>
          <w:bCs/>
          <w:color w:val="000000" w:themeColor="text1"/>
          <w:sz w:val="26"/>
          <w:szCs w:val="26"/>
        </w:rPr>
        <w:t>• Theo guideline của OutlinedButton [4], cần chỉ định đồng thời shape và side để tùy chỉnh hoàn chỉnh giao diện nút.</w:t>
      </w:r>
    </w:p>
    <w:p w14:paraId="6961FB26" w14:textId="77777777" w:rsidR="00F62145" w:rsidRPr="00616918" w:rsidRDefault="00F62145" w:rsidP="00F62145">
      <w:pPr>
        <w:rPr>
          <w:rFonts w:cs="Times New Roman"/>
          <w:bCs/>
          <w:color w:val="000000" w:themeColor="text1"/>
          <w:sz w:val="26"/>
          <w:szCs w:val="26"/>
        </w:rPr>
      </w:pPr>
      <w:r w:rsidRPr="00616918">
        <w:rPr>
          <w:rFonts w:cs="Times New Roman"/>
          <w:bCs/>
          <w:color w:val="000000" w:themeColor="text1"/>
          <w:sz w:val="26"/>
          <w:szCs w:val="26"/>
        </w:rPr>
        <w:t>• Sử dụng màu viền xanh (blue) thay cho màu mặc định của theme để đồng bộ với giao diện tổng thể của ứng dụng.</w:t>
      </w:r>
    </w:p>
    <w:p w14:paraId="51D06E78" w14:textId="77777777" w:rsidR="00F62145" w:rsidRPr="00616918" w:rsidRDefault="00F62145" w:rsidP="00F62145">
      <w:pPr>
        <w:rPr>
          <w:rFonts w:cs="Times New Roman"/>
          <w:bCs/>
          <w:color w:val="000000" w:themeColor="text1"/>
          <w:sz w:val="26"/>
          <w:szCs w:val="26"/>
        </w:rPr>
      </w:pPr>
      <w:r w:rsidRPr="00616918">
        <w:rPr>
          <w:rFonts w:cs="Times New Roman"/>
          <w:bCs/>
          <w:color w:val="000000" w:themeColor="text1"/>
          <w:sz w:val="26"/>
          <w:szCs w:val="26"/>
        </w:rPr>
        <w:t>• Tăng độ dày viền từ 1.0 lên 1.5 giúp nút nổi bật và dễ nhận biết hơn trong bố cục.</w:t>
      </w:r>
    </w:p>
    <w:p w14:paraId="04646D2B" w14:textId="4201957B" w:rsidR="00EE3E7E" w:rsidRPr="00616918" w:rsidRDefault="00114A9A"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2.2</w:t>
      </w:r>
      <w:r w:rsidR="00EE3E7E" w:rsidRPr="00616918">
        <w:rPr>
          <w:rFonts w:ascii="Times New Roman" w:hAnsi="Times New Roman" w:cs="Times New Roman"/>
          <w:color w:val="000000" w:themeColor="text1"/>
        </w:rPr>
        <w:t>.4. IconButton Implementation</w:t>
      </w:r>
    </w:p>
    <w:p w14:paraId="1BBCAB84"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300CB6D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MyIconButton extends StatelessWidget {</w:t>
      </w:r>
    </w:p>
    <w:p w14:paraId="72CEAE9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IconData icon;</w:t>
      </w:r>
    </w:p>
    <w:p w14:paraId="7E0DC7C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Color color;</w:t>
      </w:r>
    </w:p>
    <w:p w14:paraId="71B6EC9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onPressed;</w:t>
      </w:r>
    </w:p>
    <w:p w14:paraId="2E9BA254" w14:textId="623AC5CF"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String? label;</w:t>
      </w:r>
    </w:p>
    <w:p w14:paraId="23AF414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MyIconButton({</w:t>
      </w:r>
    </w:p>
    <w:p w14:paraId="1568866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65F8108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required this.icon,</w:t>
      </w:r>
    </w:p>
    <w:p w14:paraId="789FDED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this.color,</w:t>
      </w:r>
    </w:p>
    <w:p w14:paraId="2834D45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0DC2FFB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this.label,</w:t>
      </w:r>
    </w:p>
    <w:p w14:paraId="01E773F6" w14:textId="52BB4F56"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275852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0262B45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1FACB63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if (label != null) {</w:t>
      </w:r>
    </w:p>
    <w:p w14:paraId="3FD7ECB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Column(</w:t>
      </w:r>
    </w:p>
    <w:p w14:paraId="59A1464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w:t>
      </w:r>
    </w:p>
    <w:p w14:paraId="1B12002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IconButton(</w:t>
      </w:r>
    </w:p>
    <w:p w14:paraId="1C9D141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Icon(icon),</w:t>
      </w:r>
    </w:p>
    <w:p w14:paraId="51187F1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w:t>
      </w:r>
    </w:p>
    <w:p w14:paraId="33D13D5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iconSize: 40,</w:t>
      </w:r>
    </w:p>
    <w:p w14:paraId="7D2A5F0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5D8DAE5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F66556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Text(label!),</w:t>
      </w:r>
    </w:p>
    <w:p w14:paraId="33E694A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2FE099E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67D6D0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else {</w:t>
      </w:r>
    </w:p>
    <w:p w14:paraId="24CCF9F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IconButton(</w:t>
      </w:r>
    </w:p>
    <w:p w14:paraId="669E50B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Icon(icon),</w:t>
      </w:r>
    </w:p>
    <w:p w14:paraId="628A9FF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w:t>
      </w:r>
    </w:p>
    <w:p w14:paraId="7B26D43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iconSize: 40,</w:t>
      </w:r>
    </w:p>
    <w:p w14:paraId="1BA9136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40596DB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1D3F56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B795E8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w:t>
      </w:r>
    </w:p>
    <w:p w14:paraId="7A2C6E8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159848AC"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 so với cơ sở lý thuyết:</w:t>
      </w:r>
    </w:p>
    <w:p w14:paraId="1B15D025" w14:textId="77777777" w:rsidR="00C05454" w:rsidRPr="00616918" w:rsidRDefault="00C05454" w:rsidP="00C05454">
      <w:pPr>
        <w:rPr>
          <w:rFonts w:cs="Times New Roman"/>
          <w:bCs/>
          <w:color w:val="000000" w:themeColor="text1"/>
          <w:sz w:val="26"/>
          <w:szCs w:val="26"/>
        </w:rPr>
      </w:pPr>
      <w:r w:rsidRPr="00616918">
        <w:rPr>
          <w:rFonts w:cs="Times New Roman"/>
          <w:bCs/>
          <w:color w:val="000000" w:themeColor="text1"/>
          <w:sz w:val="26"/>
          <w:szCs w:val="26"/>
        </w:rPr>
        <w:t>• Thêm label text tùy chọn hiển thị bên dưới icon bằng layout Column — chi tiết này không có trong ví dụ gốc của tài liệu [5].</w:t>
      </w:r>
    </w:p>
    <w:p w14:paraId="2EDECED8" w14:textId="77777777" w:rsidR="00C05454" w:rsidRPr="00616918" w:rsidRDefault="00C05454" w:rsidP="00C05454">
      <w:pPr>
        <w:rPr>
          <w:rFonts w:cs="Times New Roman"/>
          <w:bCs/>
          <w:color w:val="000000" w:themeColor="text1"/>
          <w:sz w:val="26"/>
          <w:szCs w:val="26"/>
        </w:rPr>
      </w:pPr>
      <w:r w:rsidRPr="00616918">
        <w:rPr>
          <w:rFonts w:cs="Times New Roman"/>
          <w:bCs/>
          <w:color w:val="000000" w:themeColor="text1"/>
          <w:sz w:val="26"/>
          <w:szCs w:val="26"/>
        </w:rPr>
        <w:t>• Tùy chỉnh iconSize: 40 thay vì kích thước mặc định để mở rộng vùng chạm, tuân theo Material Design touch target guideline [5].</w:t>
      </w:r>
    </w:p>
    <w:p w14:paraId="34B1FF2C" w14:textId="77777777" w:rsidR="00C05454" w:rsidRPr="00616918" w:rsidRDefault="00C05454" w:rsidP="00C05454">
      <w:pPr>
        <w:rPr>
          <w:rFonts w:cs="Times New Roman"/>
          <w:bCs/>
          <w:color w:val="000000" w:themeColor="text1"/>
          <w:sz w:val="26"/>
          <w:szCs w:val="26"/>
        </w:rPr>
      </w:pPr>
      <w:r w:rsidRPr="00616918">
        <w:rPr>
          <w:rFonts w:cs="Times New Roman"/>
          <w:bCs/>
          <w:color w:val="000000" w:themeColor="text1"/>
          <w:sz w:val="26"/>
          <w:szCs w:val="26"/>
        </w:rPr>
        <w:t>• Áp dụng conditional rendering: nếu có label → trả về Column, nếu không → chỉ trả về IconButton đơn giản.</w:t>
      </w:r>
    </w:p>
    <w:p w14:paraId="2B97187F" w14:textId="77777777" w:rsidR="00C05454" w:rsidRPr="00616918" w:rsidRDefault="00C05454" w:rsidP="00C05454">
      <w:pPr>
        <w:rPr>
          <w:rFonts w:cs="Times New Roman"/>
          <w:bCs/>
          <w:color w:val="000000" w:themeColor="text1"/>
          <w:sz w:val="26"/>
          <w:szCs w:val="26"/>
        </w:rPr>
      </w:pPr>
      <w:r w:rsidRPr="00616918">
        <w:rPr>
          <w:rFonts w:cs="Times New Roman"/>
          <w:bCs/>
          <w:color w:val="000000" w:themeColor="text1"/>
          <w:sz w:val="26"/>
          <w:szCs w:val="26"/>
        </w:rPr>
        <w:t>• Tham số hóa icon và color giúp tái sử dụng component cho nhiều mục đích khác nhau (ví dụ: “favorite” màu đỏ, “share” màu xanh).</w:t>
      </w:r>
    </w:p>
    <w:p w14:paraId="64AE1F64" w14:textId="77777777" w:rsidR="00C05454" w:rsidRPr="00616918" w:rsidRDefault="00C05454" w:rsidP="00C05454">
      <w:pPr>
        <w:rPr>
          <w:rFonts w:cs="Times New Roman"/>
          <w:bCs/>
          <w:color w:val="000000" w:themeColor="text1"/>
          <w:sz w:val="26"/>
          <w:szCs w:val="26"/>
        </w:rPr>
      </w:pPr>
      <w:r w:rsidRPr="00616918">
        <w:rPr>
          <w:rFonts w:cs="Times New Roman"/>
          <w:bCs/>
          <w:color w:val="000000" w:themeColor="text1"/>
          <w:sz w:val="26"/>
          <w:szCs w:val="26"/>
        </w:rPr>
        <w:t>• Tuân thủ quy tắc của IconButton [5] — không override trực tiếp Icon.size, mà sử dụng iconSize property để đảm bảo tính nhất quán về layout và accessibility.</w:t>
      </w:r>
    </w:p>
    <w:p w14:paraId="76536ADE" w14:textId="597B27AE" w:rsidR="00EE3E7E" w:rsidRPr="00616918" w:rsidRDefault="000543D8" w:rsidP="001B7C2B">
      <w:pPr>
        <w:pStyle w:val="Heading3"/>
        <w:rPr>
          <w:rFonts w:ascii="Times New Roman" w:hAnsi="Times New Roman" w:cs="Times New Roman"/>
          <w:color w:val="000000" w:themeColor="text1"/>
        </w:rPr>
      </w:pPr>
      <w:bookmarkStart w:id="23" w:name="_Toc211333806"/>
      <w:r w:rsidRPr="00616918">
        <w:rPr>
          <w:rFonts w:ascii="Times New Roman" w:hAnsi="Times New Roman" w:cs="Times New Roman"/>
          <w:color w:val="000000" w:themeColor="text1"/>
        </w:rPr>
        <w:t>2</w:t>
      </w:r>
      <w:r w:rsidR="00EE3E7E" w:rsidRPr="00616918">
        <w:rPr>
          <w:rFonts w:ascii="Times New Roman" w:hAnsi="Times New Roman" w:cs="Times New Roman"/>
          <w:color w:val="000000" w:themeColor="text1"/>
        </w:rPr>
        <w:t>.</w:t>
      </w:r>
      <w:r w:rsidRPr="00616918">
        <w:rPr>
          <w:rFonts w:ascii="Times New Roman" w:hAnsi="Times New Roman" w:cs="Times New Roman"/>
          <w:color w:val="000000" w:themeColor="text1"/>
        </w:rPr>
        <w:t>3</w:t>
      </w:r>
      <w:r w:rsidR="00EE3E7E" w:rsidRPr="00616918">
        <w:rPr>
          <w:rFonts w:ascii="Times New Roman" w:hAnsi="Times New Roman" w:cs="Times New Roman"/>
          <w:color w:val="000000" w:themeColor="text1"/>
        </w:rPr>
        <w:t>. Triển khai FloatingActionButton Variants</w:t>
      </w:r>
      <w:bookmarkEnd w:id="23"/>
    </w:p>
    <w:p w14:paraId="7937B76A" w14:textId="61F86814" w:rsidR="00EE3E7E" w:rsidRPr="00616918" w:rsidRDefault="00B2431E"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2.3.</w:t>
      </w:r>
      <w:r w:rsidR="00EE3E7E" w:rsidRPr="00616918">
        <w:rPr>
          <w:rFonts w:ascii="Times New Roman" w:hAnsi="Times New Roman" w:cs="Times New Roman"/>
          <w:color w:val="000000" w:themeColor="text1"/>
        </w:rPr>
        <w:t>1. Small FAB</w:t>
      </w:r>
    </w:p>
    <w:p w14:paraId="69845C82"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15DDE2F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MyFloatingactionButton_small extends StatelessWidget {</w:t>
      </w:r>
    </w:p>
    <w:p w14:paraId="4D7CA6CD" w14:textId="4177F36A"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VoidCallback onPressed;</w:t>
      </w:r>
    </w:p>
    <w:p w14:paraId="4217E4A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MyFloatingactionButton_small({</w:t>
      </w:r>
    </w:p>
    <w:p w14:paraId="29ABE73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 </w:t>
      </w:r>
    </w:p>
    <w:p w14:paraId="42D2B95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63836B69" w14:textId="0C7BA330"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43BC87A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32AC790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1DAB718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FloatingActionButton.small(</w:t>
      </w:r>
    </w:p>
    <w:p w14:paraId="552E670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7032AF4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Icon(Icons.add),</w:t>
      </w:r>
    </w:p>
    <w:p w14:paraId="637C660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6621B6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CC19BC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w:t>
      </w:r>
    </w:p>
    <w:p w14:paraId="620A070D" w14:textId="77777777" w:rsidR="00E33313" w:rsidRPr="00616918" w:rsidRDefault="00E33313" w:rsidP="00E33313">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35BD7A67" w14:textId="77777777" w:rsidR="00E33313" w:rsidRPr="00616918" w:rsidRDefault="00E33313" w:rsidP="00E33313">
      <w:pPr>
        <w:rPr>
          <w:rFonts w:cs="Times New Roman"/>
          <w:color w:val="000000" w:themeColor="text1"/>
          <w:sz w:val="26"/>
          <w:szCs w:val="26"/>
        </w:rPr>
      </w:pPr>
      <w:r w:rsidRPr="00616918">
        <w:rPr>
          <w:rFonts w:cs="Times New Roman"/>
          <w:color w:val="000000" w:themeColor="text1"/>
          <w:sz w:val="26"/>
          <w:szCs w:val="26"/>
        </w:rPr>
        <w:t>• Được đóng gói trong một widget tái sử dụng thay vì khai báo trực tiếp (inline), giúp mã gọn gàng và dễ bảo trì hơn.</w:t>
      </w:r>
    </w:p>
    <w:p w14:paraId="410DA4D9" w14:textId="77777777" w:rsidR="00E33313" w:rsidRPr="00616918" w:rsidRDefault="00E33313" w:rsidP="00E33313">
      <w:pPr>
        <w:rPr>
          <w:rFonts w:cs="Times New Roman"/>
          <w:color w:val="000000" w:themeColor="text1"/>
          <w:sz w:val="26"/>
          <w:szCs w:val="26"/>
        </w:rPr>
      </w:pPr>
      <w:r w:rsidRPr="00616918">
        <w:rPr>
          <w:rFonts w:cs="Times New Roman"/>
          <w:color w:val="000000" w:themeColor="text1"/>
          <w:sz w:val="26"/>
          <w:szCs w:val="26"/>
        </w:rPr>
        <w:t>• Nhận callback onPressed từ parent, tuân theo nguyên tắc Single Responsibility, tách biệt logic điều khiển và hiển thị.</w:t>
      </w:r>
    </w:p>
    <w:p w14:paraId="49CF6820" w14:textId="77777777" w:rsidR="00E33313" w:rsidRPr="00616918" w:rsidRDefault="00E33313" w:rsidP="00E33313">
      <w:pPr>
        <w:rPr>
          <w:rFonts w:cs="Times New Roman"/>
          <w:color w:val="000000" w:themeColor="text1"/>
          <w:sz w:val="26"/>
          <w:szCs w:val="26"/>
        </w:rPr>
      </w:pPr>
      <w:r w:rsidRPr="00616918">
        <w:rPr>
          <w:rFonts w:cs="Times New Roman"/>
          <w:color w:val="000000" w:themeColor="text1"/>
          <w:sz w:val="26"/>
          <w:szCs w:val="26"/>
        </w:rPr>
        <w:t>• Sử dụng icon Icons.add thống nhất cho tất cả các biến thể của FloatingActionButton, đảm bảo tính nhất quán về biểu tượng và hành vi.</w:t>
      </w:r>
    </w:p>
    <w:p w14:paraId="198516B7" w14:textId="7C4A4F41" w:rsidR="00EE3E7E" w:rsidRPr="00616918" w:rsidRDefault="00CA463E"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2.3</w:t>
      </w:r>
      <w:r w:rsidR="00EE3E7E" w:rsidRPr="00616918">
        <w:rPr>
          <w:rFonts w:ascii="Times New Roman" w:hAnsi="Times New Roman" w:cs="Times New Roman"/>
          <w:color w:val="000000" w:themeColor="text1"/>
        </w:rPr>
        <w:t>.2. Standard FAB</w:t>
      </w:r>
    </w:p>
    <w:p w14:paraId="21C51D82"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2209D27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MyFloatingactionButton extends StatelessWidget {</w:t>
      </w:r>
    </w:p>
    <w:p w14:paraId="1793582C" w14:textId="1D82CED6"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VoidCallback onPressed;</w:t>
      </w:r>
    </w:p>
    <w:p w14:paraId="0AAA4AA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MyFloatingactionButton({</w:t>
      </w:r>
    </w:p>
    <w:p w14:paraId="41FECB2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 </w:t>
      </w:r>
    </w:p>
    <w:p w14:paraId="66C3580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0C8A9F76" w14:textId="1ED1ED75"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3D14285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495C6D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79E0629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FloatingActionButton(</w:t>
      </w:r>
    </w:p>
    <w:p w14:paraId="30333E6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 </w:t>
      </w:r>
    </w:p>
    <w:p w14:paraId="38EEDA4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Icon(Icons.add)</w:t>
      </w:r>
    </w:p>
    <w:p w14:paraId="3E399BB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318340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2906A8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6524E57A" w14:textId="77777777" w:rsidR="005C1BA6" w:rsidRPr="00616918" w:rsidRDefault="005C1BA6" w:rsidP="00EE3E7E">
      <w:pPr>
        <w:rPr>
          <w:rFonts w:cs="Times New Roman"/>
          <w:b/>
          <w:bCs/>
          <w:color w:val="000000" w:themeColor="text1"/>
          <w:sz w:val="26"/>
          <w:szCs w:val="26"/>
        </w:rPr>
      </w:pPr>
      <w:r w:rsidRPr="00616918">
        <w:rPr>
          <w:rFonts w:cs="Times New Roman"/>
          <w:b/>
          <w:bCs/>
          <w:color w:val="000000" w:themeColor="text1"/>
          <w:sz w:val="26"/>
          <w:szCs w:val="26"/>
        </w:rPr>
        <w:t>Điểm mới:</w:t>
      </w:r>
      <w:r w:rsidRPr="00616918">
        <w:rPr>
          <w:rFonts w:cs="Times New Roman"/>
          <w:b/>
          <w:bCs/>
          <w:color w:val="000000" w:themeColor="text1"/>
          <w:sz w:val="26"/>
          <w:szCs w:val="26"/>
        </w:rPr>
        <w:br/>
      </w:r>
      <w:r w:rsidRPr="00616918">
        <w:rPr>
          <w:rFonts w:cs="Times New Roman"/>
          <w:color w:val="000000" w:themeColor="text1"/>
          <w:sz w:val="26"/>
          <w:szCs w:val="26"/>
        </w:rPr>
        <w:t>Tương tự small FAB, component này cũng được đóng gói trong một widget tái sử dụng, giúp tái sử dụng dễ dàng và giữ cấu trúc mã nhất quán giữa các loại FAB.</w:t>
      </w:r>
    </w:p>
    <w:p w14:paraId="4640C3A9" w14:textId="4D698BCC" w:rsidR="00EE3E7E" w:rsidRPr="00616918" w:rsidRDefault="00D82203"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2.3</w:t>
      </w:r>
      <w:r w:rsidR="00EE3E7E" w:rsidRPr="00616918">
        <w:rPr>
          <w:rFonts w:ascii="Times New Roman" w:hAnsi="Times New Roman" w:cs="Times New Roman"/>
          <w:color w:val="000000" w:themeColor="text1"/>
        </w:rPr>
        <w:t>.3. Large FAB</w:t>
      </w:r>
    </w:p>
    <w:p w14:paraId="3D9F0C2D"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19A2F5C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class MyFloatingactionButton_large extends StatelessWidget {</w:t>
      </w:r>
    </w:p>
    <w:p w14:paraId="70A46643" w14:textId="2295F24E"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VoidCallback onPressed;</w:t>
      </w:r>
    </w:p>
    <w:p w14:paraId="6DF414C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MyFloatingactionButton_large({</w:t>
      </w:r>
    </w:p>
    <w:p w14:paraId="47CEA4B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 </w:t>
      </w:r>
    </w:p>
    <w:p w14:paraId="5D91A26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1F84EED3" w14:textId="4A6257ED"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49CAD7F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05CAF06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557452B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FloatingActionButton.large(</w:t>
      </w:r>
    </w:p>
    <w:p w14:paraId="6A96070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onPressed,</w:t>
      </w:r>
    </w:p>
    <w:p w14:paraId="18987B8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Icon(Icons.add),</w:t>
      </w:r>
    </w:p>
    <w:p w14:paraId="2CC69CD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A7AC40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2C04DE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2C9347E8" w14:textId="77777777" w:rsidR="001379AD" w:rsidRPr="00616918" w:rsidRDefault="00EE3E7E" w:rsidP="001379AD">
      <w:pPr>
        <w:rPr>
          <w:rFonts w:cs="Times New Roman"/>
          <w:bCs/>
          <w:color w:val="000000" w:themeColor="text1"/>
          <w:sz w:val="26"/>
          <w:szCs w:val="26"/>
        </w:rPr>
      </w:pPr>
      <w:r w:rsidRPr="00EE3E7E">
        <w:rPr>
          <w:rFonts w:cs="Times New Roman"/>
          <w:b/>
          <w:bCs/>
          <w:color w:val="000000" w:themeColor="text1"/>
          <w:sz w:val="26"/>
          <w:szCs w:val="26"/>
        </w:rPr>
        <w:t>Điểm mới:</w:t>
      </w:r>
      <w:r w:rsidRPr="00EE3E7E">
        <w:rPr>
          <w:rFonts w:cs="Times New Roman"/>
          <w:bCs/>
          <w:color w:val="000000" w:themeColor="text1"/>
          <w:sz w:val="26"/>
          <w:szCs w:val="26"/>
        </w:rPr>
        <w:t xml:space="preserve"> </w:t>
      </w:r>
      <w:r w:rsidR="001379AD" w:rsidRPr="00616918">
        <w:rPr>
          <w:rFonts w:cs="Times New Roman"/>
          <w:bCs/>
          <w:color w:val="000000" w:themeColor="text1"/>
          <w:sz w:val="26"/>
          <w:szCs w:val="26"/>
        </w:rPr>
        <w:t>Sử dụng constructor FloatingActionButton.large [1] để tạo nút FAB kích thước lớn hơn, giúp tăng khả năng nhận diện và phù hợp với các hành động quan trọng hơn trong giao diện.</w:t>
      </w:r>
    </w:p>
    <w:p w14:paraId="364A2D1A" w14:textId="21CB1731" w:rsidR="00EE3E7E" w:rsidRPr="00616918" w:rsidRDefault="00C53ED3"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2.3</w:t>
      </w:r>
      <w:r w:rsidR="00EE3E7E" w:rsidRPr="00616918">
        <w:rPr>
          <w:rFonts w:ascii="Times New Roman" w:hAnsi="Times New Roman" w:cs="Times New Roman"/>
          <w:color w:val="000000" w:themeColor="text1"/>
        </w:rPr>
        <w:t>.4. Extended FAB</w:t>
      </w:r>
    </w:p>
    <w:p w14:paraId="56B10FAB"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61B2E91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MyFloatingactionButton_extended extends StatelessWidget {</w:t>
      </w:r>
    </w:p>
    <w:p w14:paraId="577EB5B5" w14:textId="6C3AC2CA"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VoidCallback onPressed;</w:t>
      </w:r>
    </w:p>
    <w:p w14:paraId="330DC1D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MyFloatingactionButton_extended({</w:t>
      </w:r>
    </w:p>
    <w:p w14:paraId="31D2FE5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 </w:t>
      </w:r>
    </w:p>
    <w:p w14:paraId="0674659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this.onPressed</w:t>
      </w:r>
    </w:p>
    <w:p w14:paraId="368E6796" w14:textId="029B19E4"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1028ADA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039A901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5B95E96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FloatingActionButton.extended(</w:t>
      </w:r>
    </w:p>
    <w:p w14:paraId="2128706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onPressed: onPressed,</w:t>
      </w:r>
    </w:p>
    <w:p w14:paraId="276D2B0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Icon(Icons.stars),</w:t>
      </w:r>
    </w:p>
    <w:p w14:paraId="2217D4C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label: Text('New'),</w:t>
      </w:r>
    </w:p>
    <w:p w14:paraId="074AA31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55FB0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303F89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5A64B8FB"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 so với cơ sở lý thuyết:</w:t>
      </w:r>
    </w:p>
    <w:p w14:paraId="577FAC0F" w14:textId="77777777" w:rsidR="00FE7A3D" w:rsidRPr="00616918" w:rsidRDefault="00FE7A3D" w:rsidP="00FE7A3D">
      <w:pPr>
        <w:rPr>
          <w:rFonts w:cs="Times New Roman"/>
          <w:bCs/>
          <w:color w:val="000000" w:themeColor="text1"/>
          <w:sz w:val="26"/>
          <w:szCs w:val="26"/>
        </w:rPr>
      </w:pPr>
      <w:r w:rsidRPr="00616918">
        <w:rPr>
          <w:rFonts w:cs="Times New Roman"/>
          <w:bCs/>
          <w:color w:val="000000" w:themeColor="text1"/>
          <w:sz w:val="26"/>
          <w:szCs w:val="26"/>
        </w:rPr>
        <w:t>• Sử dụng icon Icons.stars thay cho Icons.add để phân biệt với các FAB tiêu chuẩn.</w:t>
      </w:r>
    </w:p>
    <w:p w14:paraId="57F8B309" w14:textId="77777777" w:rsidR="00FE7A3D" w:rsidRPr="00616918" w:rsidRDefault="00FE7A3D" w:rsidP="00FE7A3D">
      <w:pPr>
        <w:rPr>
          <w:rFonts w:cs="Times New Roman"/>
          <w:bCs/>
          <w:color w:val="000000" w:themeColor="text1"/>
          <w:sz w:val="26"/>
          <w:szCs w:val="26"/>
        </w:rPr>
      </w:pPr>
      <w:r w:rsidRPr="00616918">
        <w:rPr>
          <w:rFonts w:cs="Times New Roman"/>
          <w:bCs/>
          <w:color w:val="000000" w:themeColor="text1"/>
          <w:sz w:val="26"/>
          <w:szCs w:val="26"/>
        </w:rPr>
        <w:t>• Thêm label “New” nhằm làm rõ ngữ cảnh và ý nghĩa của hành động [1].</w:t>
      </w:r>
    </w:p>
    <w:p w14:paraId="3AF9FB8F" w14:textId="77777777" w:rsidR="00FE7A3D" w:rsidRPr="00616918" w:rsidRDefault="00FE7A3D" w:rsidP="00FE7A3D">
      <w:pPr>
        <w:rPr>
          <w:rFonts w:cs="Times New Roman"/>
          <w:bCs/>
          <w:color w:val="000000" w:themeColor="text1"/>
          <w:sz w:val="26"/>
          <w:szCs w:val="26"/>
        </w:rPr>
      </w:pPr>
      <w:r w:rsidRPr="00616918">
        <w:rPr>
          <w:rFonts w:cs="Times New Roman"/>
          <w:bCs/>
          <w:color w:val="000000" w:themeColor="text1"/>
          <w:sz w:val="26"/>
          <w:szCs w:val="26"/>
        </w:rPr>
        <w:t>• Kết hợp icon và label trong biến thể extended giúp tăng khả năng nhận biết và hiểu hành động của người dùng.</w:t>
      </w:r>
    </w:p>
    <w:p w14:paraId="7DC39592" w14:textId="299E5A46" w:rsidR="00EE3E7E" w:rsidRPr="00616918" w:rsidRDefault="00B57B6A"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2.3</w:t>
      </w:r>
      <w:r w:rsidR="00EE3E7E" w:rsidRPr="00616918">
        <w:rPr>
          <w:rFonts w:ascii="Times New Roman" w:hAnsi="Times New Roman" w:cs="Times New Roman"/>
          <w:color w:val="000000" w:themeColor="text1"/>
        </w:rPr>
        <w:t>.5. FAB Stack Layout</w:t>
      </w:r>
    </w:p>
    <w:p w14:paraId="534E08FD"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 trong MyFullApp:</w:t>
      </w:r>
    </w:p>
    <w:p w14:paraId="73BBA18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floatingActionButton: currentIndex == 0</w:t>
      </w:r>
    </w:p>
    <w:p w14:paraId="0031C80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Column(</w:t>
      </w:r>
    </w:p>
    <w:p w14:paraId="10D2E5A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mainAxisSize: MainAxisSize.min,</w:t>
      </w:r>
    </w:p>
    <w:p w14:paraId="05C0BA8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w:t>
      </w:r>
    </w:p>
    <w:p w14:paraId="4DC03E6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MyFloatingactionButton_small(</w:t>
      </w:r>
    </w:p>
    <w:p w14:paraId="63273A1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72EC384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6B37F74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color w:val="000000" w:themeColor="text1"/>
          <w:sz w:val="26"/>
          <w:szCs w:val="26"/>
        </w:rPr>
        <w:t xml:space="preserve"> Small FAB clicked';</w:t>
      </w:r>
    </w:p>
    <w:p w14:paraId="5D161F7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4C19C0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28C82A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37E0C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SizedBox(height: 15.0),</w:t>
      </w:r>
    </w:p>
    <w:p w14:paraId="75B35D2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MyFloatingactionButton(</w:t>
      </w:r>
    </w:p>
    <w:p w14:paraId="7D0A78C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15C8B7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setState(() {</w:t>
      </w:r>
    </w:p>
    <w:p w14:paraId="503556F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color w:val="000000" w:themeColor="text1"/>
          <w:sz w:val="26"/>
          <w:szCs w:val="26"/>
        </w:rPr>
        <w:t xml:space="preserve"> Standard FAB clicked';</w:t>
      </w:r>
    </w:p>
    <w:p w14:paraId="2955051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DB0026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245980E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8B353C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SizedBox(height: 15.0),</w:t>
      </w:r>
    </w:p>
    <w:p w14:paraId="32A1805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MyFloatingactionButton_large(</w:t>
      </w:r>
    </w:p>
    <w:p w14:paraId="78C53FE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42325B6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20E8BB3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color w:val="000000" w:themeColor="text1"/>
          <w:sz w:val="26"/>
          <w:szCs w:val="26"/>
        </w:rPr>
        <w:t xml:space="preserve"> Large FAB clicked';</w:t>
      </w:r>
    </w:p>
    <w:p w14:paraId="1B62BCB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5EE97D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D44DBE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5B4952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SizedBox(height: 15.0),</w:t>
      </w:r>
    </w:p>
    <w:p w14:paraId="2BCB563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MyFloatingactionButton_extended(</w:t>
      </w:r>
    </w:p>
    <w:p w14:paraId="32B7031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 {</w:t>
      </w:r>
    </w:p>
    <w:p w14:paraId="31FEB9B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142851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color w:val="000000" w:themeColor="text1"/>
          <w:sz w:val="26"/>
          <w:szCs w:val="26"/>
        </w:rPr>
        <w:t xml:space="preserve"> Extended FAB clicked';</w:t>
      </w:r>
    </w:p>
    <w:p w14:paraId="69CA18D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92815C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1D817B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A125F3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DDC4A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723ECB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null,</w:t>
      </w:r>
    </w:p>
    <w:p w14:paraId="783C1F6F"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 so với cơ sở lý thuyết:</w:t>
      </w:r>
    </w:p>
    <w:p w14:paraId="71E85DD7" w14:textId="77777777" w:rsidR="00315350" w:rsidRPr="00616918" w:rsidRDefault="00315350" w:rsidP="00315350">
      <w:pPr>
        <w:rPr>
          <w:rFonts w:cs="Times New Roman"/>
          <w:bCs/>
          <w:color w:val="000000" w:themeColor="text1"/>
          <w:sz w:val="26"/>
          <w:szCs w:val="26"/>
        </w:rPr>
      </w:pPr>
      <w:r w:rsidRPr="00616918">
        <w:rPr>
          <w:rFonts w:cs="Times New Roman"/>
          <w:bCs/>
          <w:color w:val="000000" w:themeColor="text1"/>
          <w:sz w:val="26"/>
          <w:szCs w:val="26"/>
        </w:rPr>
        <w:t>• Hiển thị đồng thời cả 4 biến thể FAB trong một cột dọc (Column) — khác với guideline khuyến nghị chỉ một FAB trên mỗi màn hình [1].</w:t>
      </w:r>
    </w:p>
    <w:p w14:paraId="7A64EF19" w14:textId="77777777" w:rsidR="00315350" w:rsidRPr="00616918" w:rsidRDefault="00315350" w:rsidP="00315350">
      <w:pPr>
        <w:rPr>
          <w:rFonts w:cs="Times New Roman"/>
          <w:bCs/>
          <w:color w:val="000000" w:themeColor="text1"/>
          <w:sz w:val="26"/>
          <w:szCs w:val="26"/>
        </w:rPr>
      </w:pPr>
      <w:r w:rsidRPr="00616918">
        <w:rPr>
          <w:rFonts w:cs="Times New Roman"/>
          <w:bCs/>
          <w:color w:val="000000" w:themeColor="text1"/>
          <w:sz w:val="26"/>
          <w:szCs w:val="26"/>
        </w:rPr>
        <w:lastRenderedPageBreak/>
        <w:t>• Mục đích là trình diễn (demo) toàn bộ các biến thể trong cùng một giao diện.</w:t>
      </w:r>
    </w:p>
    <w:p w14:paraId="0D3584CD" w14:textId="77777777" w:rsidR="00315350" w:rsidRPr="00616918" w:rsidRDefault="00315350" w:rsidP="00315350">
      <w:pPr>
        <w:rPr>
          <w:rFonts w:cs="Times New Roman"/>
          <w:bCs/>
          <w:color w:val="000000" w:themeColor="text1"/>
          <w:sz w:val="26"/>
          <w:szCs w:val="26"/>
        </w:rPr>
      </w:pPr>
      <w:r w:rsidRPr="00616918">
        <w:rPr>
          <w:rFonts w:cs="Times New Roman"/>
          <w:bCs/>
          <w:color w:val="000000" w:themeColor="text1"/>
          <w:sz w:val="26"/>
          <w:szCs w:val="26"/>
        </w:rPr>
        <w:t>• Sử dụng rendering có điều kiện: chỉ hiển thị khi currentIndex == 0.</w:t>
      </w:r>
    </w:p>
    <w:p w14:paraId="5934638B" w14:textId="77777777" w:rsidR="00315350" w:rsidRPr="00616918" w:rsidRDefault="00315350" w:rsidP="00315350">
      <w:pPr>
        <w:rPr>
          <w:rFonts w:cs="Times New Roman"/>
          <w:bCs/>
          <w:color w:val="000000" w:themeColor="text1"/>
          <w:sz w:val="26"/>
          <w:szCs w:val="26"/>
        </w:rPr>
      </w:pPr>
      <w:r w:rsidRPr="00616918">
        <w:rPr>
          <w:rFonts w:cs="Times New Roman"/>
          <w:bCs/>
          <w:color w:val="000000" w:themeColor="text1"/>
          <w:sz w:val="26"/>
          <w:szCs w:val="26"/>
        </w:rPr>
        <w:t>• Thêm SizedBox(height: 15) để tạo khoảng cách giữa các FAB, giúp bố cục rõ ràng hơn.</w:t>
      </w:r>
    </w:p>
    <w:p w14:paraId="49DBB8BE" w14:textId="77777777" w:rsidR="00315350" w:rsidRPr="00616918" w:rsidRDefault="00315350" w:rsidP="00315350">
      <w:pPr>
        <w:rPr>
          <w:rFonts w:cs="Times New Roman"/>
          <w:bCs/>
          <w:color w:val="000000" w:themeColor="text1"/>
          <w:sz w:val="26"/>
          <w:szCs w:val="26"/>
        </w:rPr>
      </w:pPr>
      <w:r w:rsidRPr="00616918">
        <w:rPr>
          <w:rFonts w:cs="Times New Roman"/>
          <w:bCs/>
          <w:color w:val="000000" w:themeColor="text1"/>
          <w:sz w:val="26"/>
          <w:szCs w:val="26"/>
        </w:rPr>
        <w:t>• Mỗi FAB có feedback message riêng để dễ phân biệt hành động.</w:t>
      </w:r>
    </w:p>
    <w:p w14:paraId="357DDA4F" w14:textId="77777777" w:rsidR="00315350" w:rsidRPr="00616918" w:rsidRDefault="00315350" w:rsidP="00315350">
      <w:pPr>
        <w:rPr>
          <w:rFonts w:cs="Times New Roman"/>
          <w:bCs/>
          <w:color w:val="000000" w:themeColor="text1"/>
          <w:sz w:val="26"/>
          <w:szCs w:val="26"/>
        </w:rPr>
      </w:pPr>
      <w:r w:rsidRPr="00616918">
        <w:rPr>
          <w:rFonts w:cs="Times New Roman"/>
          <w:bCs/>
          <w:color w:val="000000" w:themeColor="text1"/>
          <w:sz w:val="26"/>
          <w:szCs w:val="26"/>
        </w:rPr>
        <w:t>• Đặt mainAxisSize: MainAxisSize.min để Column chỉ chiếm đúng không gian cần thiết, tránh giãn thừa.</w:t>
      </w:r>
    </w:p>
    <w:p w14:paraId="110BD6CB" w14:textId="6C348276" w:rsidR="00EE3E7E" w:rsidRPr="00616918" w:rsidRDefault="00720FF8" w:rsidP="001B7C2B">
      <w:pPr>
        <w:pStyle w:val="Heading3"/>
        <w:rPr>
          <w:rFonts w:ascii="Times New Roman" w:hAnsi="Times New Roman" w:cs="Times New Roman"/>
          <w:color w:val="000000" w:themeColor="text1"/>
        </w:rPr>
      </w:pPr>
      <w:bookmarkStart w:id="24" w:name="_Toc211333807"/>
      <w:r w:rsidRPr="00616918">
        <w:rPr>
          <w:rFonts w:ascii="Times New Roman" w:hAnsi="Times New Roman" w:cs="Times New Roman"/>
          <w:color w:val="000000" w:themeColor="text1"/>
        </w:rPr>
        <w:t>2.4</w:t>
      </w:r>
      <w:r w:rsidR="00EE3E7E" w:rsidRPr="00616918">
        <w:rPr>
          <w:rFonts w:ascii="Times New Roman" w:hAnsi="Times New Roman" w:cs="Times New Roman"/>
          <w:color w:val="000000" w:themeColor="text1"/>
        </w:rPr>
        <w:t>. Triển khai Card Organization</w:t>
      </w:r>
      <w:bookmarkEnd w:id="24"/>
    </w:p>
    <w:p w14:paraId="0E3BD67B" w14:textId="3A592A5C" w:rsidR="00EE3E7E" w:rsidRPr="00616918" w:rsidRDefault="009C73D0"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2.4</w:t>
      </w:r>
      <w:r w:rsidR="00EE3E7E" w:rsidRPr="00616918">
        <w:rPr>
          <w:rFonts w:ascii="Times New Roman" w:hAnsi="Times New Roman" w:cs="Times New Roman"/>
          <w:color w:val="000000" w:themeColor="text1"/>
        </w:rPr>
        <w:t>.1. MyTextField Card</w:t>
      </w:r>
    </w:p>
    <w:p w14:paraId="289FF105"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1AEE19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MyTextField extends StatelessWidget {</w:t>
      </w:r>
    </w:p>
    <w:p w14:paraId="3B53E37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TextEditingController nameController;</w:t>
      </w:r>
    </w:p>
    <w:p w14:paraId="1C4A220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TextEditingController emailController;</w:t>
      </w:r>
    </w:p>
    <w:p w14:paraId="6308193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String? nameError;</w:t>
      </w:r>
    </w:p>
    <w:p w14:paraId="581B1F00" w14:textId="2A5F4F38"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String? emailError;</w:t>
      </w:r>
    </w:p>
    <w:p w14:paraId="238133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MyTextField({</w:t>
      </w:r>
    </w:p>
    <w:p w14:paraId="2EA04EB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56F8D7A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this.nameController,</w:t>
      </w:r>
    </w:p>
    <w:p w14:paraId="2376610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this.emailController,</w:t>
      </w:r>
    </w:p>
    <w:p w14:paraId="0F756CA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this.nameError,</w:t>
      </w:r>
    </w:p>
    <w:p w14:paraId="26D679C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this.emailError,</w:t>
      </w:r>
    </w:p>
    <w:p w14:paraId="026BE2D3" w14:textId="5DC28FD5"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7FE9669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3811493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0A334AF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Card(</w:t>
      </w:r>
    </w:p>
    <w:p w14:paraId="6CCF496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elevation: 4,</w:t>
      </w:r>
    </w:p>
    <w:p w14:paraId="674001A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margin: EdgeInsets.all(15),</w:t>
      </w:r>
    </w:p>
    <w:p w14:paraId="1D8C730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Padding(</w:t>
      </w:r>
    </w:p>
    <w:p w14:paraId="3024D99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padding: EdgeInsets.all(16),</w:t>
      </w:r>
    </w:p>
    <w:p w14:paraId="10BB27E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Column(</w:t>
      </w:r>
    </w:p>
    <w:p w14:paraId="76F5AFE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crossAxisAlignment: CrossAxisAlignment.start,</w:t>
      </w:r>
    </w:p>
    <w:p w14:paraId="4A6A814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w:t>
      </w:r>
    </w:p>
    <w:p w14:paraId="72EEF9A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w:t>
      </w:r>
    </w:p>
    <w:p w14:paraId="54EB781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 INPUT',</w:t>
      </w:r>
    </w:p>
    <w:p w14:paraId="686B0C0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style: TextStyle(</w:t>
      </w:r>
    </w:p>
    <w:p w14:paraId="6DBA5F0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fontSize: 18,</w:t>
      </w:r>
    </w:p>
    <w:p w14:paraId="21DCAFF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fontWeight: FontWeight.bold,</w:t>
      </w:r>
    </w:p>
    <w:p w14:paraId="2A576C8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Colors.blue,</w:t>
      </w:r>
    </w:p>
    <w:p w14:paraId="76EB29B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6AB636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811939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SizedBox(height: 16),</w:t>
      </w:r>
    </w:p>
    <w:p w14:paraId="055765D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TextField(</w:t>
      </w:r>
    </w:p>
    <w:p w14:paraId="04EAB11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controller: nameController,</w:t>
      </w:r>
    </w:p>
    <w:p w14:paraId="3A996E5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decoration: InputDecoration(</w:t>
      </w:r>
    </w:p>
    <w:p w14:paraId="2B2BD4E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labelText: 'Full Name',</w:t>
      </w:r>
    </w:p>
    <w:p w14:paraId="4B938A1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hintText: 'Enter your name',</w:t>
      </w:r>
    </w:p>
    <w:p w14:paraId="76249A7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prefixIcon: Icon(Icons.person),</w:t>
      </w:r>
    </w:p>
    <w:p w14:paraId="7545F34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border: OutlineInputBorder(),</w:t>
      </w:r>
    </w:p>
    <w:p w14:paraId="17940D1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errorText: nameError,</w:t>
      </w:r>
    </w:p>
    <w:p w14:paraId="25C815A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7F2CA9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853859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SizedBox(height: 12),</w:t>
      </w:r>
    </w:p>
    <w:p w14:paraId="073886D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TextField(</w:t>
      </w:r>
    </w:p>
    <w:p w14:paraId="1E99943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controller: emailController,</w:t>
      </w:r>
    </w:p>
    <w:p w14:paraId="04D6C41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decoration: InputDecoration(</w:t>
      </w:r>
    </w:p>
    <w:p w14:paraId="3E2E5BB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labelText: 'Email',</w:t>
      </w:r>
    </w:p>
    <w:p w14:paraId="138214E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hintText: 'example@email.com',</w:t>
      </w:r>
    </w:p>
    <w:p w14:paraId="006911C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prefixIcon: Icon(Icons.email),</w:t>
      </w:r>
    </w:p>
    <w:p w14:paraId="59DBBEA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border: OutlineInputBorder(),</w:t>
      </w:r>
    </w:p>
    <w:p w14:paraId="5E2F0CA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errorText: emailError,</w:t>
      </w:r>
    </w:p>
    <w:p w14:paraId="4E062D8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E0E58D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keyboardType: TextInputType.emailAddress,</w:t>
      </w:r>
    </w:p>
    <w:p w14:paraId="6773B33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CAED67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A656CE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00F376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2CC41D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10647B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8F93DC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7EB0CEF7" w14:textId="77777777" w:rsidR="00E57A76" w:rsidRPr="00616918" w:rsidRDefault="00E57A76" w:rsidP="00E57A76">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6000E8FE"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Bọc các TextField trong Card widget [11] với elevation: 4 để tạo hiệu ứng nổi và nhóm trực quan các trường nhập liệu.</w:t>
      </w:r>
    </w:p>
    <w:p w14:paraId="1DF73D81"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Áp dụng margin: 15 và padding: 16 cho Card nhằm tuân theo hierarchy về khoảng cách và bố cục.</w:t>
      </w:r>
    </w:p>
    <w:p w14:paraId="30FF408D"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Thêm section title “TEXT INPUT” với màu xanh (blue) và chữ in đậm giúp phân tách rõ ràng giữa các phần nội dung.</w:t>
      </w:r>
    </w:p>
    <w:p w14:paraId="4B5C2E06"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Chứa hai TextField trong Column, cách nhau bởi SizedBox(height: 12) để tạo khoảng trống hợp lý.</w:t>
      </w:r>
    </w:p>
    <w:p w14:paraId="2A5E7CFD"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Thêm prefixIcon (Icons.person, Icons.email) giúp tăng khả năng nhận biết và tính thân thiện với người dùng [6].</w:t>
      </w:r>
    </w:p>
    <w:p w14:paraId="05EDC377"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Sử dụng errorText từ parent để hiển thị lỗi theo thời gian thực, hỗ trợ validation trực tiếp trong UI [6].</w:t>
      </w:r>
    </w:p>
    <w:p w14:paraId="0D705FA2"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Áp dụng keyboardType: TextInputType.emailAddress cho email field để tối ưu phương thức nhập liệu [6].</w:t>
      </w:r>
    </w:p>
    <w:p w14:paraId="2B11948F"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lastRenderedPageBreak/>
        <w:t>• Các TextEditingController được truyền từ parent, đảm bảo duy trì một nguồn dữ liệu thống nhất (single source of truth).</w:t>
      </w:r>
    </w:p>
    <w:p w14:paraId="5C7CE918" w14:textId="77777777" w:rsidR="00E57A76" w:rsidRPr="00616918" w:rsidRDefault="00E57A76" w:rsidP="00E57A76">
      <w:pPr>
        <w:rPr>
          <w:rFonts w:cs="Times New Roman"/>
          <w:b/>
          <w:bCs/>
          <w:color w:val="000000" w:themeColor="text1"/>
          <w:sz w:val="26"/>
          <w:szCs w:val="26"/>
        </w:rPr>
      </w:pPr>
    </w:p>
    <w:p w14:paraId="3F0731EF" w14:textId="77777777" w:rsidR="00E57A76" w:rsidRPr="00616918" w:rsidRDefault="00E57A76" w:rsidP="00E57A76">
      <w:pPr>
        <w:rPr>
          <w:rFonts w:cs="Times New Roman"/>
          <w:b/>
          <w:bCs/>
          <w:color w:val="000000" w:themeColor="text1"/>
          <w:sz w:val="26"/>
          <w:szCs w:val="26"/>
        </w:rPr>
      </w:pPr>
      <w:r w:rsidRPr="00616918">
        <w:rPr>
          <w:rFonts w:cs="Times New Roman"/>
          <w:b/>
          <w:bCs/>
          <w:color w:val="000000" w:themeColor="text1"/>
          <w:sz w:val="26"/>
          <w:szCs w:val="26"/>
        </w:rPr>
        <w:t>Khác với example cơ bản [6]:</w:t>
      </w:r>
    </w:p>
    <w:p w14:paraId="12136D1A"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Giao diện được tổ chức thành nhóm có cấu trúc rõ ràng thay vì các input rời rạc.</w:t>
      </w:r>
    </w:p>
    <w:p w14:paraId="0E4D38AB"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Có tiêu đề (section header) giúp người dùng dễ định hướng.</w:t>
      </w:r>
    </w:p>
    <w:p w14:paraId="4383B0C4"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Validation lỗi được tích hợp trực tiếp trong decoration, tăng tính trực quan.</w:t>
      </w:r>
    </w:p>
    <w:p w14:paraId="515C532E" w14:textId="77777777" w:rsidR="00E57A76" w:rsidRPr="00616918" w:rsidRDefault="00E57A76" w:rsidP="00E57A76">
      <w:pPr>
        <w:rPr>
          <w:rFonts w:cs="Times New Roman"/>
          <w:color w:val="000000" w:themeColor="text1"/>
          <w:sz w:val="26"/>
          <w:szCs w:val="26"/>
        </w:rPr>
      </w:pPr>
      <w:r w:rsidRPr="00616918">
        <w:rPr>
          <w:rFonts w:cs="Times New Roman"/>
          <w:color w:val="000000" w:themeColor="text1"/>
          <w:sz w:val="26"/>
          <w:szCs w:val="26"/>
        </w:rPr>
        <w:t>• Giữ khoảng cách và phong cách nhất quán trên toàn bộ giao diện để nâng cao tính thẩm mỹ.</w:t>
      </w:r>
    </w:p>
    <w:p w14:paraId="13A2ADBC" w14:textId="21443970" w:rsidR="00EE3E7E" w:rsidRPr="00616918" w:rsidRDefault="00C15CA7"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2.4</w:t>
      </w:r>
      <w:r w:rsidR="003F2DA5" w:rsidRPr="00616918">
        <w:rPr>
          <w:rFonts w:ascii="Times New Roman" w:hAnsi="Times New Roman" w:cs="Times New Roman"/>
          <w:color w:val="000000" w:themeColor="text1"/>
        </w:rPr>
        <w:t>.</w:t>
      </w:r>
      <w:r w:rsidR="00EE3E7E" w:rsidRPr="00616918">
        <w:rPr>
          <w:rFonts w:ascii="Times New Roman" w:hAnsi="Times New Roman" w:cs="Times New Roman"/>
          <w:color w:val="000000" w:themeColor="text1"/>
        </w:rPr>
        <w:t>2. MyActionButtonsCard</w:t>
      </w:r>
    </w:p>
    <w:p w14:paraId="62EFC9C8"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241CD83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MyActionButtonsCard extends StatelessWidget {</w:t>
      </w:r>
    </w:p>
    <w:p w14:paraId="01A0B38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onSubmit;</w:t>
      </w:r>
    </w:p>
    <w:p w14:paraId="0D13A58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onLearnMore;</w:t>
      </w:r>
    </w:p>
    <w:p w14:paraId="103CCB93" w14:textId="44CF8DD9"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VoidCallback onClear;</w:t>
      </w:r>
    </w:p>
    <w:p w14:paraId="075A92D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MyActionButtonsCard({</w:t>
      </w:r>
    </w:p>
    <w:p w14:paraId="38BFB35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2D50192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this.onSubmit,</w:t>
      </w:r>
    </w:p>
    <w:p w14:paraId="74E0B88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this.onLearnMore,</w:t>
      </w:r>
    </w:p>
    <w:p w14:paraId="6C137C4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this.onClear,</w:t>
      </w:r>
    </w:p>
    <w:p w14:paraId="1E92B2BB" w14:textId="46D8CB16"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7CDF6B2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221D977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Widget build(BuildContext context) {</w:t>
      </w:r>
    </w:p>
    <w:p w14:paraId="6449BA2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Card(</w:t>
      </w:r>
    </w:p>
    <w:p w14:paraId="7B76596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elevation: 4,</w:t>
      </w:r>
    </w:p>
    <w:p w14:paraId="0650C75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margin: EdgeInsets.all(8),</w:t>
      </w:r>
    </w:p>
    <w:p w14:paraId="63FB54D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Padding(</w:t>
      </w:r>
    </w:p>
    <w:p w14:paraId="3BF314A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padding: EdgeInsets.all(16),</w:t>
      </w:r>
    </w:p>
    <w:p w14:paraId="776BFBE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child: Column(</w:t>
      </w:r>
    </w:p>
    <w:p w14:paraId="04AB66F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crossAxisAlignment: CrossAxisAlignment.start,</w:t>
      </w:r>
    </w:p>
    <w:p w14:paraId="3E9B003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w:t>
      </w:r>
    </w:p>
    <w:p w14:paraId="5B63B43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w:t>
      </w:r>
    </w:p>
    <w:p w14:paraId="1B0670D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'ACTION BUTTONS',</w:t>
      </w:r>
    </w:p>
    <w:p w14:paraId="6123921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style: TextStyle(</w:t>
      </w:r>
    </w:p>
    <w:p w14:paraId="2CA7653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fontSize: 18,</w:t>
      </w:r>
    </w:p>
    <w:p w14:paraId="2CE32DC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fontWeight: FontWeight.bold,</w:t>
      </w:r>
    </w:p>
    <w:p w14:paraId="225EE3C3"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Colors.blue,</w:t>
      </w:r>
    </w:p>
    <w:p w14:paraId="2D546E7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B1F38D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7D3F62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SizedBox(height: 16),</w:t>
      </w:r>
    </w:p>
    <w:p w14:paraId="3998226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MyElevatedButton(onPressed: onSubmit, text: 'SUBMIT'),</w:t>
      </w:r>
    </w:p>
    <w:p w14:paraId="1C6C54C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SizedBox(height: 12),</w:t>
      </w:r>
    </w:p>
    <w:p w14:paraId="02FE540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MyOutlinedButton(onPressed: onLearnMore, text: 'LEARN MORE'),</w:t>
      </w:r>
    </w:p>
    <w:p w14:paraId="71EB622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SizedBox(height: 12),</w:t>
      </w:r>
    </w:p>
    <w:p w14:paraId="6E21F79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MyTextButton(onPressed: onClear, text: 'CLEAR'),</w:t>
      </w:r>
    </w:p>
    <w:p w14:paraId="2824693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7E6667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CF4944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DE94D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A4DE12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8C3E9A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257795F9" w14:textId="77777777" w:rsidR="001D638A" w:rsidRPr="00616918" w:rsidRDefault="001D638A" w:rsidP="001D638A">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77C132A4"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Nhóm ba loại button (Elevated, Outlined, Text) trong một Card duy nhất [11], giúp trình bày trực quan và có tổ chức.</w:t>
      </w:r>
    </w:p>
    <w:p w14:paraId="49C0BED4"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lastRenderedPageBreak/>
        <w:t>• Thể hiện thứ bậc thị giác rõ ràng: ElevatedButton (primary) → OutlinedButton (secondary) → TextButton (tertiary).</w:t>
      </w:r>
    </w:p>
    <w:p w14:paraId="0265B199"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Áp dụng elevation: 4 cho Card để đồng bộ với card chứa TextField, đảm bảo tính nhất quán.</w:t>
      </w:r>
    </w:p>
    <w:p w14:paraId="125AE140"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Thêm section title “ACTION BUTTONS” nhằm duy trì phong cách thống nhất giữa các card.</w:t>
      </w:r>
    </w:p>
    <w:p w14:paraId="437FFD3D"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Sắp xếp theo chiều dọc (vertical stacking) với SizedBox(height: 12) để tạo khoảng cách rõ ràng giữa các nút.</w:t>
      </w:r>
    </w:p>
    <w:p w14:paraId="75C57F84" w14:textId="30F97916"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Callbacks được truyền từ parent, tuân theo StatelessWidget pattern [12], giúp phân tách logic và UI hợp lý.</w:t>
      </w:r>
    </w:p>
    <w:p w14:paraId="34B9D248" w14:textId="77777777" w:rsidR="001D638A" w:rsidRPr="00616918" w:rsidRDefault="001D638A" w:rsidP="001D638A">
      <w:pPr>
        <w:rPr>
          <w:rFonts w:cs="Times New Roman"/>
          <w:b/>
          <w:bCs/>
          <w:color w:val="000000" w:themeColor="text1"/>
          <w:sz w:val="26"/>
          <w:szCs w:val="26"/>
        </w:rPr>
      </w:pPr>
      <w:r w:rsidRPr="00616918">
        <w:rPr>
          <w:rFonts w:cs="Times New Roman"/>
          <w:b/>
          <w:bCs/>
          <w:color w:val="000000" w:themeColor="text1"/>
          <w:sz w:val="26"/>
          <w:szCs w:val="26"/>
        </w:rPr>
        <w:t>Khác với các ví dụ trong tài liệu [2][3][4]:</w:t>
      </w:r>
    </w:p>
    <w:p w14:paraId="57C4DA37"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Các button được tổ chức thành một nhóm cohesive trong cấu trúc card, thay vì đặt riêng lẻ.</w:t>
      </w:r>
    </w:p>
    <w:p w14:paraId="35F44374"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Có phân tách rõ ràng giữa các loại button dựa trên vai trò và mức độ ưu tiên.</w:t>
      </w:r>
    </w:p>
    <w:p w14:paraId="76CC79F3"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Đảm bảo spacing và alignment đồng nhất trên toàn bộ bố cục.</w:t>
      </w:r>
    </w:p>
    <w:p w14:paraId="4CDF54A7" w14:textId="77777777" w:rsidR="001D638A" w:rsidRPr="00616918" w:rsidRDefault="001D638A" w:rsidP="001D638A">
      <w:pPr>
        <w:rPr>
          <w:rFonts w:cs="Times New Roman"/>
          <w:color w:val="000000" w:themeColor="text1"/>
          <w:sz w:val="26"/>
          <w:szCs w:val="26"/>
        </w:rPr>
      </w:pPr>
      <w:r w:rsidRPr="00616918">
        <w:rPr>
          <w:rFonts w:cs="Times New Roman"/>
          <w:color w:val="000000" w:themeColor="text1"/>
          <w:sz w:val="26"/>
          <w:szCs w:val="26"/>
        </w:rPr>
        <w:t>• Section header giúp người dùng dễ quét và nhận diện nhanh phần chức năng.</w:t>
      </w:r>
    </w:p>
    <w:p w14:paraId="3C5F6A53" w14:textId="11E9AEB0" w:rsidR="00EE3E7E" w:rsidRPr="00616918" w:rsidRDefault="00802453"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2.4</w:t>
      </w:r>
      <w:r w:rsidR="00EE3E7E" w:rsidRPr="00616918">
        <w:rPr>
          <w:rFonts w:ascii="Times New Roman" w:hAnsi="Times New Roman" w:cs="Times New Roman"/>
          <w:color w:val="000000" w:themeColor="text1"/>
        </w:rPr>
        <w:t>.3. MyIconButtonsCard</w:t>
      </w:r>
    </w:p>
    <w:p w14:paraId="337EB6F0"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1F3CE54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class MyIconButtonsCard extends StatelessWidget {</w:t>
      </w:r>
    </w:p>
    <w:p w14:paraId="7E35020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onLike;</w:t>
      </w:r>
    </w:p>
    <w:p w14:paraId="529B9E9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final VoidCallback onShare;</w:t>
      </w:r>
    </w:p>
    <w:p w14:paraId="53F4C650" w14:textId="11E02710"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final int likeCount;</w:t>
      </w:r>
    </w:p>
    <w:p w14:paraId="7068D28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const MyIconButtonsCard({</w:t>
      </w:r>
    </w:p>
    <w:p w14:paraId="0061CC0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super.key,</w:t>
      </w:r>
    </w:p>
    <w:p w14:paraId="42DDF95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this.onLike,</w:t>
      </w:r>
    </w:p>
    <w:p w14:paraId="58B3910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this.onShare,</w:t>
      </w:r>
    </w:p>
    <w:p w14:paraId="7BCF2BD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required this.likeCount,</w:t>
      </w:r>
    </w:p>
    <w:p w14:paraId="5B9CF9EC" w14:textId="0404C306"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 xml:space="preserve">  });</w:t>
      </w:r>
    </w:p>
    <w:p w14:paraId="302CB44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@override</w:t>
      </w:r>
    </w:p>
    <w:p w14:paraId="3E0D67C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Widget build(BuildContext context) {</w:t>
      </w:r>
    </w:p>
    <w:p w14:paraId="23522E0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Card(</w:t>
      </w:r>
    </w:p>
    <w:p w14:paraId="22BCB75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elevation: 4,</w:t>
      </w:r>
    </w:p>
    <w:p w14:paraId="3CD2FEB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margin: EdgeInsets.all(8),</w:t>
      </w:r>
    </w:p>
    <w:p w14:paraId="0582987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Padding(</w:t>
      </w:r>
    </w:p>
    <w:p w14:paraId="7E1FA28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padding: EdgeInsets.all(16),</w:t>
      </w:r>
    </w:p>
    <w:p w14:paraId="1EAA458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 Column(</w:t>
      </w:r>
    </w:p>
    <w:p w14:paraId="053ACA2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crossAxisAlignment: CrossAxisAlignment.start,</w:t>
      </w:r>
    </w:p>
    <w:p w14:paraId="3B69054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w:t>
      </w:r>
    </w:p>
    <w:p w14:paraId="46FCD5A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Text(</w:t>
      </w:r>
    </w:p>
    <w:p w14:paraId="6C9D457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BUTTON',</w:t>
      </w:r>
    </w:p>
    <w:p w14:paraId="687F430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style: TextStyle(</w:t>
      </w:r>
    </w:p>
    <w:p w14:paraId="753BE23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fontSize: 18,</w:t>
      </w:r>
    </w:p>
    <w:p w14:paraId="15628DC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fontWeight: FontWeight.bold,</w:t>
      </w:r>
    </w:p>
    <w:p w14:paraId="00E5186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Colors.blue,</w:t>
      </w:r>
    </w:p>
    <w:p w14:paraId="6FE6FC5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B6B814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364B66E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SizedBox(height: 2),</w:t>
      </w:r>
    </w:p>
    <w:p w14:paraId="05B8355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Row(</w:t>
      </w:r>
    </w:p>
    <w:p w14:paraId="06E2262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mainAxisAlignment: MainAxisAlignment.spaceEvenly,</w:t>
      </w:r>
    </w:p>
    <w:p w14:paraId="2CDDF20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children: [</w:t>
      </w:r>
    </w:p>
    <w:p w14:paraId="599A737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MyIconButton(</w:t>
      </w:r>
    </w:p>
    <w:p w14:paraId="154CB1A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Icons.favorite,</w:t>
      </w:r>
    </w:p>
    <w:p w14:paraId="3A479B6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Colors.red,</w:t>
      </w:r>
    </w:p>
    <w:p w14:paraId="6821621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onLike,</w:t>
      </w:r>
    </w:p>
    <w:p w14:paraId="63BCAB2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label: 'Likes: $likeCount',</w:t>
      </w:r>
    </w:p>
    <w:p w14:paraId="57FEC3B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3A8424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 xml:space="preserve">                MyIconButton(</w:t>
      </w:r>
    </w:p>
    <w:p w14:paraId="4903EAC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icon: Icons.share,</w:t>
      </w:r>
    </w:p>
    <w:p w14:paraId="36536CC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color: Colors.blue,</w:t>
      </w:r>
    </w:p>
    <w:p w14:paraId="397FD70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onPressed: onShare,</w:t>
      </w:r>
    </w:p>
    <w:p w14:paraId="7868A96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238361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2180612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51D047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5541328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13B609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DF4957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B1784B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04B7C68" w14:textId="77777777" w:rsidR="00EE3E7E" w:rsidRPr="00616918"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7DF0E576" w14:textId="41778A32" w:rsidR="00143958" w:rsidRPr="00EE3E7E" w:rsidRDefault="00143958" w:rsidP="00EE3E7E">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36C4C6C7" w14:textId="77777777" w:rsidR="008E06B7" w:rsidRPr="008E06B7" w:rsidRDefault="008E06B7" w:rsidP="008E06B7">
      <w:pPr>
        <w:rPr>
          <w:rFonts w:cs="Times New Roman"/>
          <w:color w:val="000000" w:themeColor="text1"/>
          <w:sz w:val="26"/>
          <w:szCs w:val="26"/>
        </w:rPr>
      </w:pPr>
      <w:r w:rsidRPr="008E06B7">
        <w:rPr>
          <w:rFonts w:cs="Times New Roman"/>
          <w:color w:val="000000" w:themeColor="text1"/>
          <w:sz w:val="26"/>
          <w:szCs w:val="26"/>
        </w:rPr>
        <w:t>• Sử dụng Card container với elevation: 4 để duy trì phong cách thống nhất với các thành phần khác [11].</w:t>
      </w:r>
      <w:r w:rsidRPr="008E06B7">
        <w:rPr>
          <w:rFonts w:cs="Times New Roman"/>
          <w:color w:val="000000" w:themeColor="text1"/>
          <w:sz w:val="26"/>
          <w:szCs w:val="26"/>
        </w:rPr>
        <w:br/>
        <w:t>• Bố trí theo hàng ngang (Row layout) với mainAxisAlignment: spaceEvenly, giúp phân bố các nút đồng đều và cân đối.</w:t>
      </w:r>
      <w:r w:rsidRPr="008E06B7">
        <w:rPr>
          <w:rFonts w:cs="Times New Roman"/>
          <w:color w:val="000000" w:themeColor="text1"/>
          <w:sz w:val="26"/>
          <w:szCs w:val="26"/>
        </w:rPr>
        <w:br/>
        <w:t>• Nút Like có label hiển thị số lượt thích (likeCount) — giá trị được truyền từ parent, giúp thể hiện trạng thái động.</w:t>
      </w:r>
      <w:r w:rsidRPr="008E06B7">
        <w:rPr>
          <w:rFonts w:cs="Times New Roman"/>
          <w:color w:val="000000" w:themeColor="text1"/>
          <w:sz w:val="26"/>
          <w:szCs w:val="26"/>
        </w:rPr>
        <w:br/>
        <w:t>• Nút Share không có label để giữ giao diện gọn gàng, tập trung vào biểu tượng.</w:t>
      </w:r>
      <w:r w:rsidRPr="008E06B7">
        <w:rPr>
          <w:rFonts w:cs="Times New Roman"/>
          <w:color w:val="000000" w:themeColor="text1"/>
          <w:sz w:val="26"/>
          <w:szCs w:val="26"/>
        </w:rPr>
        <w:br/>
        <w:t>• Sử dụng Icons.favorite (màu đỏ) và Icons.share (màu xanh) theo chuẩn giao diện phổ biến, giúp người dùng dễ nhận diện chức năng.</w:t>
      </w:r>
      <w:r w:rsidRPr="008E06B7">
        <w:rPr>
          <w:rFonts w:cs="Times New Roman"/>
          <w:color w:val="000000" w:themeColor="text1"/>
          <w:sz w:val="26"/>
          <w:szCs w:val="26"/>
        </w:rPr>
        <w:br/>
        <w:t>• likeCount state được quản lý ở parent StatefulWidget [13], đảm bảo tách biệt logic và UI hợp lý.</w:t>
      </w:r>
    </w:p>
    <w:p w14:paraId="360A91F7" w14:textId="77777777" w:rsidR="008E06B7" w:rsidRPr="008E06B7" w:rsidRDefault="008E06B7" w:rsidP="008E06B7">
      <w:pPr>
        <w:rPr>
          <w:rFonts w:cs="Times New Roman"/>
          <w:b/>
          <w:bCs/>
          <w:color w:val="000000" w:themeColor="text1"/>
          <w:sz w:val="26"/>
          <w:szCs w:val="26"/>
        </w:rPr>
      </w:pPr>
      <w:r w:rsidRPr="008E06B7">
        <w:rPr>
          <w:rFonts w:cs="Times New Roman"/>
          <w:b/>
          <w:bCs/>
          <w:color w:val="000000" w:themeColor="text1"/>
          <w:sz w:val="26"/>
          <w:szCs w:val="26"/>
        </w:rPr>
        <w:t>Khác với example trong tài liệu [5]:</w:t>
      </w:r>
      <w:r w:rsidRPr="008E06B7">
        <w:rPr>
          <w:rFonts w:cs="Times New Roman"/>
          <w:b/>
          <w:bCs/>
          <w:color w:val="000000" w:themeColor="text1"/>
          <w:sz w:val="26"/>
          <w:szCs w:val="26"/>
        </w:rPr>
        <w:br/>
      </w:r>
      <w:r w:rsidRPr="008E06B7">
        <w:rPr>
          <w:rFonts w:cs="Times New Roman"/>
          <w:color w:val="000000" w:themeColor="text1"/>
          <w:sz w:val="26"/>
          <w:szCs w:val="26"/>
        </w:rPr>
        <w:t>• Các IconButton được nhóm trong một card có tổ chức, thay vì tách rời.</w:t>
      </w:r>
      <w:r w:rsidRPr="008E06B7">
        <w:rPr>
          <w:rFonts w:cs="Times New Roman"/>
          <w:color w:val="000000" w:themeColor="text1"/>
          <w:sz w:val="26"/>
          <w:szCs w:val="26"/>
        </w:rPr>
        <w:br/>
        <w:t>• Kết hợp IconButton có label và không có label trong cùng một layout để trình bày linh hoạt hơn.</w:t>
      </w:r>
      <w:r w:rsidRPr="008E06B7">
        <w:rPr>
          <w:rFonts w:cs="Times New Roman"/>
          <w:color w:val="000000" w:themeColor="text1"/>
          <w:sz w:val="26"/>
          <w:szCs w:val="26"/>
        </w:rPr>
        <w:br/>
        <w:t>• Hiển thị trạng thái động (like counter) trực tiếp trên UI, nâng cao tính tương tác.</w:t>
      </w:r>
      <w:r w:rsidRPr="008E06B7">
        <w:rPr>
          <w:rFonts w:cs="Times New Roman"/>
          <w:color w:val="000000" w:themeColor="text1"/>
          <w:sz w:val="26"/>
          <w:szCs w:val="26"/>
        </w:rPr>
        <w:br/>
        <w:t>• Sử dụng bố cục ngang (horizontal) thay vì bố cục dọc hoặc dạng lưới, giúp gọn gàng và dễ nhìn hơn trong các thanh hành động.</w:t>
      </w:r>
    </w:p>
    <w:p w14:paraId="00C4F13B" w14:textId="058604E0" w:rsidR="00EE3E7E" w:rsidRPr="00616918" w:rsidRDefault="00D94332" w:rsidP="001B7C2B">
      <w:pPr>
        <w:pStyle w:val="Heading3"/>
        <w:rPr>
          <w:rFonts w:ascii="Times New Roman" w:hAnsi="Times New Roman" w:cs="Times New Roman"/>
          <w:color w:val="000000" w:themeColor="text1"/>
        </w:rPr>
      </w:pPr>
      <w:bookmarkStart w:id="25" w:name="_Toc211333808"/>
      <w:r w:rsidRPr="00616918">
        <w:rPr>
          <w:rFonts w:ascii="Times New Roman" w:hAnsi="Times New Roman" w:cs="Times New Roman"/>
          <w:color w:val="000000" w:themeColor="text1"/>
        </w:rPr>
        <w:lastRenderedPageBreak/>
        <w:t>2.5</w:t>
      </w:r>
      <w:r w:rsidR="00EE3E7E" w:rsidRPr="00616918">
        <w:rPr>
          <w:rFonts w:ascii="Times New Roman" w:hAnsi="Times New Roman" w:cs="Times New Roman"/>
          <w:color w:val="000000" w:themeColor="text1"/>
        </w:rPr>
        <w:t>. Triển khai TextField với Validation</w:t>
      </w:r>
      <w:bookmarkEnd w:id="25"/>
    </w:p>
    <w:p w14:paraId="1E67221A" w14:textId="544E9B84" w:rsidR="00EE3E7E" w:rsidRPr="00616918" w:rsidRDefault="00D219C4"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2.5</w:t>
      </w:r>
      <w:r w:rsidR="00EE3E7E" w:rsidRPr="00616918">
        <w:rPr>
          <w:rFonts w:ascii="Times New Roman" w:hAnsi="Times New Roman" w:cs="Times New Roman"/>
          <w:color w:val="000000" w:themeColor="text1"/>
        </w:rPr>
        <w:t>.1. Validation Logic</w:t>
      </w:r>
    </w:p>
    <w:p w14:paraId="759405BA"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 trong MyFullApp:</w:t>
      </w:r>
    </w:p>
    <w:p w14:paraId="4AACA47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bool _validateForm() {</w:t>
      </w:r>
    </w:p>
    <w:p w14:paraId="5C2D92F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bool isValid = true;</w:t>
      </w:r>
    </w:p>
    <w:p w14:paraId="5B6CCB2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77B974F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if (_nameController.text.isEmpty) {</w:t>
      </w:r>
    </w:p>
    <w:p w14:paraId="20C85E7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_nameError = 'Please enter your name';</w:t>
      </w:r>
    </w:p>
    <w:p w14:paraId="41DC4967"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isValid = false;</w:t>
      </w:r>
    </w:p>
    <w:p w14:paraId="3AF8D64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else if (_nameController.text.length &lt; 3) {</w:t>
      </w:r>
    </w:p>
    <w:p w14:paraId="77411DC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_nameError = 'Name must be at least 3 characters';</w:t>
      </w:r>
    </w:p>
    <w:p w14:paraId="18217AFF"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isValid = false;</w:t>
      </w:r>
    </w:p>
    <w:p w14:paraId="5778589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else {</w:t>
      </w:r>
    </w:p>
    <w:p w14:paraId="3EEB451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_nameError = null;</w:t>
      </w:r>
    </w:p>
    <w:p w14:paraId="62C5571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7AB1D38" w14:textId="77777777" w:rsidR="00EE3E7E" w:rsidRPr="00EE3E7E" w:rsidRDefault="00EE3E7E" w:rsidP="00EE3E7E">
      <w:pPr>
        <w:rPr>
          <w:rFonts w:cs="Times New Roman"/>
          <w:color w:val="000000" w:themeColor="text1"/>
          <w:sz w:val="26"/>
          <w:szCs w:val="26"/>
        </w:rPr>
      </w:pPr>
    </w:p>
    <w:p w14:paraId="0A8CBD9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if (_emailController.text.isEmpty) {</w:t>
      </w:r>
    </w:p>
    <w:p w14:paraId="5452384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_emailError = 'Please enter your email';</w:t>
      </w:r>
    </w:p>
    <w:p w14:paraId="7146B1C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isValid = false;</w:t>
      </w:r>
    </w:p>
    <w:p w14:paraId="401EBD9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else if (!_emailController.text.contains('@gmail.com')) {</w:t>
      </w:r>
    </w:p>
    <w:p w14:paraId="765B25D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_emailError = 'Please enter a valid email';</w:t>
      </w:r>
    </w:p>
    <w:p w14:paraId="21C76B7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isValid = false;</w:t>
      </w:r>
    </w:p>
    <w:p w14:paraId="7A73983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else {</w:t>
      </w:r>
    </w:p>
    <w:p w14:paraId="3FA34ED9"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_emailError = null;</w:t>
      </w:r>
    </w:p>
    <w:p w14:paraId="77149EC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6D1CA1E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E7C9BF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return isValid;</w:t>
      </w:r>
    </w:p>
    <w:p w14:paraId="0D79679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w:t>
      </w:r>
    </w:p>
    <w:p w14:paraId="77AF2111" w14:textId="77777777" w:rsidR="00794FAB" w:rsidRPr="00616918" w:rsidRDefault="00794FAB" w:rsidP="00794FAB">
      <w:pPr>
        <w:rPr>
          <w:rFonts w:cs="Times New Roman"/>
          <w:b/>
          <w:bCs/>
          <w:color w:val="000000" w:themeColor="text1"/>
          <w:sz w:val="26"/>
          <w:szCs w:val="26"/>
        </w:rPr>
      </w:pPr>
      <w:r w:rsidRPr="00616918">
        <w:rPr>
          <w:rFonts w:cs="Times New Roman"/>
          <w:b/>
          <w:bCs/>
          <w:color w:val="000000" w:themeColor="text1"/>
          <w:sz w:val="26"/>
          <w:szCs w:val="26"/>
        </w:rPr>
        <w:t>Điểm mới so với cơ sở lý thuyết:</w:t>
      </w:r>
    </w:p>
    <w:p w14:paraId="14947C6B" w14:textId="77777777"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 Áp dụng multi-stage validation, kiểm tra rỗng trước, sau đó mới kiểm tra định dạng, giúp phản hồi lỗi chính xác và tuần tự hơn.</w:t>
      </w:r>
    </w:p>
    <w:p w14:paraId="1F75D670" w14:textId="77777777"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 Thêm quy tắc cho tên (name) yêu cầu tối thiểu 3 ký tự, không có trong ví dụ gốc [6].</w:t>
      </w:r>
    </w:p>
    <w:p w14:paraId="06B037B2" w14:textId="77777777"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 Email validation sử dụng custom rule yêu cầu đuôi “@gmail.com”, thay vì chỉ kiểm tra định dạng email chung.</w:t>
      </w:r>
    </w:p>
    <w:p w14:paraId="31555333" w14:textId="77777777"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 Dùng setState() để cập nhật trạng thái lỗi (error states), đảm bảo UI được rebuild và phản ánh thay đổi ngay lập tức [13].</w:t>
      </w:r>
    </w:p>
    <w:p w14:paraId="31659376" w14:textId="77777777"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 Hàm validation trả về giá trị boolean, cho phép điều kiện hóa việc submit form (chỉ gửi khi hợp lệ).</w:t>
      </w:r>
    </w:p>
    <w:p w14:paraId="6D1EEDCF" w14:textId="6E531D82"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 Khi validation pass, xóa lỗi bằng cách set error = null, đảm bảo giao diện luôn phản ánh đúng trạng thái hợp lệ.</w:t>
      </w:r>
    </w:p>
    <w:p w14:paraId="569605F9" w14:textId="77777777" w:rsidR="00794FAB" w:rsidRPr="00616918" w:rsidRDefault="00794FAB" w:rsidP="00794FAB">
      <w:pPr>
        <w:rPr>
          <w:rFonts w:cs="Times New Roman"/>
          <w:b/>
          <w:bCs/>
          <w:color w:val="000000" w:themeColor="text1"/>
          <w:sz w:val="26"/>
          <w:szCs w:val="26"/>
        </w:rPr>
      </w:pPr>
      <w:r w:rsidRPr="00616918">
        <w:rPr>
          <w:rFonts w:cs="Times New Roman"/>
          <w:b/>
          <w:bCs/>
          <w:color w:val="000000" w:themeColor="text1"/>
          <w:sz w:val="26"/>
          <w:szCs w:val="26"/>
        </w:rPr>
        <w:t>Khác với example trong tài liệu [6]:</w:t>
      </w:r>
    </w:p>
    <w:p w14:paraId="6C03075A" w14:textId="6B09443E" w:rsidR="00794FAB" w:rsidRPr="00616918" w:rsidRDefault="00794FAB" w:rsidP="00794FAB">
      <w:pPr>
        <w:rPr>
          <w:rFonts w:cs="Times New Roman"/>
          <w:color w:val="000000" w:themeColor="text1"/>
          <w:sz w:val="26"/>
          <w:szCs w:val="26"/>
        </w:rPr>
      </w:pPr>
      <w:r w:rsidRPr="00616918">
        <w:rPr>
          <w:rFonts w:cs="Times New Roman"/>
          <w:color w:val="000000" w:themeColor="text1"/>
          <w:sz w:val="26"/>
          <w:szCs w:val="26"/>
        </w:rPr>
        <w:t>Ví dụ này nâng cấp từ simple validation thành comprehensive validation,</w:t>
      </w:r>
      <w:r w:rsidRPr="00616918">
        <w:rPr>
          <w:rFonts w:cs="Times New Roman"/>
          <w:color w:val="000000" w:themeColor="text1"/>
          <w:sz w:val="26"/>
          <w:szCs w:val="26"/>
        </w:rPr>
        <w:t xml:space="preserve"> </w:t>
      </w:r>
      <w:r w:rsidRPr="00616918">
        <w:rPr>
          <w:rFonts w:cs="Times New Roman"/>
          <w:color w:val="000000" w:themeColor="text1"/>
          <w:sz w:val="26"/>
          <w:szCs w:val="26"/>
        </w:rPr>
        <w:t>với nhiều quy tắc kiểm tra cho từng field, giúp form chính xác, linh hoạt và thân thiện hơn với người dùng.</w:t>
      </w:r>
    </w:p>
    <w:p w14:paraId="6BE78C63" w14:textId="04C74732" w:rsidR="00EE3E7E" w:rsidRPr="00616918" w:rsidRDefault="008A1A12"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2.5</w:t>
      </w:r>
      <w:r w:rsidR="00EE3E7E" w:rsidRPr="00616918">
        <w:rPr>
          <w:rFonts w:ascii="Times New Roman" w:hAnsi="Times New Roman" w:cs="Times New Roman"/>
          <w:color w:val="000000" w:themeColor="text1"/>
        </w:rPr>
        <w:t>.2. Form Submission</w:t>
      </w:r>
    </w:p>
    <w:p w14:paraId="2D019B04"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31A4B56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void _submitForm() {</w:t>
      </w:r>
    </w:p>
    <w:p w14:paraId="16D01F2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if (_validateForm()) {</w:t>
      </w:r>
    </w:p>
    <w:p w14:paraId="4948539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76BABC30"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color w:val="000000" w:themeColor="text1"/>
          <w:sz w:val="26"/>
          <w:szCs w:val="26"/>
        </w:rPr>
        <w:t xml:space="preserve"> Welcome, ${_nameController.text}!\nEmail: ${_emailController.text}';</w:t>
      </w:r>
    </w:p>
    <w:p w14:paraId="74D2677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46D7F49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 else {</w:t>
      </w:r>
    </w:p>
    <w:p w14:paraId="65CFB6F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6CAA5D8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color w:val="000000" w:themeColor="text1"/>
          <w:sz w:val="26"/>
          <w:szCs w:val="26"/>
        </w:rPr>
        <w:t xml:space="preserve"> Please fix the errors';</w:t>
      </w:r>
    </w:p>
    <w:p w14:paraId="5ED3927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75A6812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0FB659B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w:t>
      </w:r>
    </w:p>
    <w:p w14:paraId="619B9392"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w:t>
      </w:r>
    </w:p>
    <w:p w14:paraId="5F230214" w14:textId="77777777" w:rsidR="00C86973" w:rsidRPr="00616918" w:rsidRDefault="00C86973" w:rsidP="00F12EDB">
      <w:pPr>
        <w:pStyle w:val="ListParagraph"/>
        <w:numPr>
          <w:ilvl w:val="0"/>
          <w:numId w:val="36"/>
        </w:numPr>
        <w:rPr>
          <w:rFonts w:cs="Times New Roman"/>
          <w:bCs/>
          <w:color w:val="000000" w:themeColor="text1"/>
          <w:sz w:val="26"/>
          <w:szCs w:val="26"/>
        </w:rPr>
      </w:pPr>
      <w:r w:rsidRPr="00616918">
        <w:rPr>
          <w:rFonts w:cs="Times New Roman"/>
          <w:bCs/>
          <w:color w:val="000000" w:themeColor="text1"/>
          <w:sz w:val="26"/>
          <w:szCs w:val="26"/>
        </w:rPr>
        <w:t>Chỉ submit form khi validation thành công</w:t>
      </w:r>
    </w:p>
    <w:p w14:paraId="5D139F9E" w14:textId="77777777" w:rsidR="00C86973" w:rsidRPr="00616918" w:rsidRDefault="00C86973" w:rsidP="00F12EDB">
      <w:pPr>
        <w:pStyle w:val="ListParagraph"/>
        <w:numPr>
          <w:ilvl w:val="0"/>
          <w:numId w:val="36"/>
        </w:numPr>
        <w:rPr>
          <w:rFonts w:cs="Times New Roman"/>
          <w:bCs/>
          <w:color w:val="000000" w:themeColor="text1"/>
          <w:sz w:val="26"/>
          <w:szCs w:val="26"/>
        </w:rPr>
      </w:pPr>
      <w:r w:rsidRPr="00616918">
        <w:rPr>
          <w:rFonts w:cs="Times New Roman"/>
          <w:bCs/>
          <w:color w:val="000000" w:themeColor="text1"/>
          <w:sz w:val="26"/>
          <w:szCs w:val="26"/>
        </w:rPr>
        <w:t>Thông báo thành công được cá nhân hóa dựa trên giá trị từ controller [6]</w:t>
      </w:r>
    </w:p>
    <w:p w14:paraId="54DF4EE2" w14:textId="77777777" w:rsidR="00C86973" w:rsidRPr="00616918" w:rsidRDefault="00C86973" w:rsidP="00F12EDB">
      <w:pPr>
        <w:pStyle w:val="ListParagraph"/>
        <w:numPr>
          <w:ilvl w:val="0"/>
          <w:numId w:val="36"/>
        </w:numPr>
        <w:rPr>
          <w:rFonts w:cs="Times New Roman"/>
          <w:bCs/>
          <w:color w:val="000000" w:themeColor="text1"/>
          <w:sz w:val="26"/>
          <w:szCs w:val="26"/>
        </w:rPr>
      </w:pPr>
      <w:r w:rsidRPr="00616918">
        <w:rPr>
          <w:rFonts w:cs="Times New Roman"/>
          <w:bCs/>
          <w:color w:val="000000" w:themeColor="text1"/>
          <w:sz w:val="26"/>
          <w:szCs w:val="26"/>
        </w:rPr>
        <w:t>Hiển thị lỗi kèm biểu tượng cảnh báo</w:t>
      </w:r>
    </w:p>
    <w:p w14:paraId="15E20FD1" w14:textId="77777777" w:rsidR="00C86973" w:rsidRPr="00616918" w:rsidRDefault="00C86973" w:rsidP="00F12EDB">
      <w:pPr>
        <w:pStyle w:val="ListParagraph"/>
        <w:numPr>
          <w:ilvl w:val="0"/>
          <w:numId w:val="36"/>
        </w:numPr>
        <w:rPr>
          <w:rFonts w:cs="Times New Roman"/>
          <w:bCs/>
          <w:color w:val="000000" w:themeColor="text1"/>
          <w:sz w:val="26"/>
          <w:szCs w:val="26"/>
        </w:rPr>
      </w:pPr>
      <w:r w:rsidRPr="00616918">
        <w:rPr>
          <w:rFonts w:cs="Times New Roman"/>
          <w:bCs/>
          <w:color w:val="000000" w:themeColor="text1"/>
          <w:sz w:val="26"/>
          <w:szCs w:val="26"/>
        </w:rPr>
        <w:t>Cập nhật setState _result để kích hoạt hiển thị trên AppBar [13]</w:t>
      </w:r>
    </w:p>
    <w:p w14:paraId="2EEF2620" w14:textId="4F4B528D" w:rsidR="00C86973" w:rsidRPr="00616918" w:rsidRDefault="00C86973" w:rsidP="00F12EDB">
      <w:pPr>
        <w:pStyle w:val="ListParagraph"/>
        <w:numPr>
          <w:ilvl w:val="0"/>
          <w:numId w:val="36"/>
        </w:numPr>
        <w:rPr>
          <w:rFonts w:cs="Times New Roman"/>
          <w:bCs/>
          <w:color w:val="000000" w:themeColor="text1"/>
          <w:sz w:val="26"/>
          <w:szCs w:val="26"/>
        </w:rPr>
      </w:pPr>
      <w:r w:rsidRPr="00616918">
        <w:rPr>
          <w:rFonts w:cs="Times New Roman"/>
          <w:bCs/>
          <w:color w:val="000000" w:themeColor="text1"/>
          <w:sz w:val="26"/>
          <w:szCs w:val="26"/>
        </w:rPr>
        <w:t>Kết quả hiển thị trên nhiều dòng với ký tự xuống dòng \n</w:t>
      </w:r>
    </w:p>
    <w:p w14:paraId="1E98B3B7" w14:textId="169D6317" w:rsidR="00EE3E7E" w:rsidRPr="00616918" w:rsidRDefault="005B028F"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2.5</w:t>
      </w:r>
      <w:r w:rsidR="00EE3E7E" w:rsidRPr="00616918">
        <w:rPr>
          <w:rFonts w:ascii="Times New Roman" w:hAnsi="Times New Roman" w:cs="Times New Roman"/>
          <w:color w:val="000000" w:themeColor="text1"/>
        </w:rPr>
        <w:t>.3. Clear Form Logic</w:t>
      </w:r>
    </w:p>
    <w:p w14:paraId="6333478C"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w:t>
      </w:r>
    </w:p>
    <w:p w14:paraId="414CBE6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void _clearForm() {</w:t>
      </w:r>
    </w:p>
    <w:p w14:paraId="3831F2A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_nameController.clear();</w:t>
      </w:r>
    </w:p>
    <w:p w14:paraId="6F37AE9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_emailController.clear();</w:t>
      </w:r>
    </w:p>
    <w:p w14:paraId="4631A53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setState(() {</w:t>
      </w:r>
    </w:p>
    <w:p w14:paraId="799CA245"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_result = '';</w:t>
      </w:r>
    </w:p>
    <w:p w14:paraId="090A291B"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_likeCount = 0;</w:t>
      </w:r>
    </w:p>
    <w:p w14:paraId="65D7A3FC"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_nameError = null;</w:t>
      </w:r>
    </w:p>
    <w:p w14:paraId="1CBAD6B6"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_emailError = null;</w:t>
      </w:r>
    </w:p>
    <w:p w14:paraId="46CBC7A1"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w:t>
      </w:r>
    </w:p>
    <w:p w14:paraId="12B63838"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73976FD1"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w:t>
      </w:r>
    </w:p>
    <w:p w14:paraId="54E9A2B9" w14:textId="77777777" w:rsidR="00AC5AE7" w:rsidRPr="00616918" w:rsidRDefault="00AC5AE7" w:rsidP="00F12EDB">
      <w:pPr>
        <w:pStyle w:val="ListParagraph"/>
        <w:numPr>
          <w:ilvl w:val="0"/>
          <w:numId w:val="37"/>
        </w:numPr>
        <w:rPr>
          <w:rFonts w:cs="Times New Roman"/>
          <w:bCs/>
          <w:color w:val="000000" w:themeColor="text1"/>
          <w:sz w:val="26"/>
          <w:szCs w:val="26"/>
        </w:rPr>
      </w:pPr>
      <w:r w:rsidRPr="00616918">
        <w:rPr>
          <w:rFonts w:cs="Times New Roman"/>
          <w:bCs/>
          <w:color w:val="000000" w:themeColor="text1"/>
          <w:sz w:val="26"/>
          <w:szCs w:val="26"/>
        </w:rPr>
        <w:t>Reset nhiều trạng thái cùng lúc: controllers, result, counter, errors</w:t>
      </w:r>
    </w:p>
    <w:p w14:paraId="22148121" w14:textId="77777777" w:rsidR="00AC5AE7" w:rsidRPr="00616918" w:rsidRDefault="00AC5AE7" w:rsidP="00F12EDB">
      <w:pPr>
        <w:pStyle w:val="ListParagraph"/>
        <w:numPr>
          <w:ilvl w:val="0"/>
          <w:numId w:val="37"/>
        </w:numPr>
        <w:rPr>
          <w:rFonts w:cs="Times New Roman"/>
          <w:bCs/>
          <w:color w:val="000000" w:themeColor="text1"/>
          <w:sz w:val="26"/>
          <w:szCs w:val="26"/>
        </w:rPr>
      </w:pPr>
      <w:r w:rsidRPr="00616918">
        <w:rPr>
          <w:rFonts w:cs="Times New Roman"/>
          <w:bCs/>
          <w:color w:val="000000" w:themeColor="text1"/>
          <w:sz w:val="26"/>
          <w:szCs w:val="26"/>
        </w:rPr>
        <w:t>Sử dụng phương thức Controller.clear() [6] để xóa nội dung text fields</w:t>
      </w:r>
    </w:p>
    <w:p w14:paraId="07AA9460" w14:textId="77777777" w:rsidR="00AC5AE7" w:rsidRPr="00616918" w:rsidRDefault="00AC5AE7" w:rsidP="00F12EDB">
      <w:pPr>
        <w:pStyle w:val="ListParagraph"/>
        <w:numPr>
          <w:ilvl w:val="0"/>
          <w:numId w:val="37"/>
        </w:numPr>
        <w:rPr>
          <w:rFonts w:cs="Times New Roman"/>
          <w:bCs/>
          <w:color w:val="000000" w:themeColor="text1"/>
          <w:sz w:val="26"/>
          <w:szCs w:val="26"/>
        </w:rPr>
      </w:pPr>
      <w:r w:rsidRPr="00616918">
        <w:rPr>
          <w:rFonts w:cs="Times New Roman"/>
          <w:bCs/>
          <w:color w:val="000000" w:themeColor="text1"/>
          <w:sz w:val="26"/>
          <w:szCs w:val="26"/>
        </w:rPr>
        <w:t>setState reset toàn bộ trạng thái hiển thị trực quan [13]</w:t>
      </w:r>
    </w:p>
    <w:p w14:paraId="176A765A" w14:textId="77777777" w:rsidR="00AC5AE7" w:rsidRPr="00616918" w:rsidRDefault="00AC5AE7" w:rsidP="00F12EDB">
      <w:pPr>
        <w:pStyle w:val="ListParagraph"/>
        <w:numPr>
          <w:ilvl w:val="0"/>
          <w:numId w:val="37"/>
        </w:numPr>
        <w:rPr>
          <w:rFonts w:cs="Times New Roman"/>
          <w:bCs/>
          <w:color w:val="000000" w:themeColor="text1"/>
          <w:sz w:val="26"/>
          <w:szCs w:val="26"/>
        </w:rPr>
      </w:pPr>
      <w:r w:rsidRPr="00616918">
        <w:rPr>
          <w:rFonts w:cs="Times New Roman"/>
          <w:bCs/>
          <w:color w:val="000000" w:themeColor="text1"/>
          <w:sz w:val="26"/>
          <w:szCs w:val="26"/>
        </w:rPr>
        <w:t>Reset toàn diện bao gồm cả bộ đếm like</w:t>
      </w:r>
    </w:p>
    <w:p w14:paraId="70071290" w14:textId="2174C306" w:rsidR="00EE3E7E" w:rsidRPr="00616918" w:rsidRDefault="00750300"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2.5</w:t>
      </w:r>
      <w:r w:rsidR="00EE3E7E" w:rsidRPr="00616918">
        <w:rPr>
          <w:rFonts w:ascii="Times New Roman" w:hAnsi="Times New Roman" w:cs="Times New Roman"/>
          <w:color w:val="000000" w:themeColor="text1"/>
        </w:rPr>
        <w:t>.4. Controller Lifecycle Management</w:t>
      </w:r>
    </w:p>
    <w:p w14:paraId="5A601645"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 trong MyFullApp:</w:t>
      </w:r>
    </w:p>
    <w:p w14:paraId="33434DED"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final TextEditingController _nameController = TextEditingController();</w:t>
      </w:r>
    </w:p>
    <w:p w14:paraId="0C2CE7C5" w14:textId="0DE41BDB" w:rsidR="00EE3E7E" w:rsidRPr="00EE3E7E" w:rsidRDefault="00EE3E7E" w:rsidP="00EE3E7E">
      <w:pPr>
        <w:rPr>
          <w:rFonts w:cs="Times New Roman"/>
          <w:color w:val="000000" w:themeColor="text1"/>
          <w:sz w:val="26"/>
          <w:szCs w:val="26"/>
          <w:lang w:val="vi-VN"/>
        </w:rPr>
      </w:pPr>
      <w:r w:rsidRPr="00EE3E7E">
        <w:rPr>
          <w:rFonts w:cs="Times New Roman"/>
          <w:color w:val="000000" w:themeColor="text1"/>
          <w:sz w:val="26"/>
          <w:szCs w:val="26"/>
        </w:rPr>
        <w:t>final TextEditingController _emailController = TextEditingController();</w:t>
      </w:r>
    </w:p>
    <w:p w14:paraId="31C41A14"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@override</w:t>
      </w:r>
    </w:p>
    <w:p w14:paraId="4B293CD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lastRenderedPageBreak/>
        <w:t>void dispose() {</w:t>
      </w:r>
    </w:p>
    <w:p w14:paraId="0810F50E"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_nameController.dispose();</w:t>
      </w:r>
    </w:p>
    <w:p w14:paraId="0D95DCD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_emailController.dispose();</w:t>
      </w:r>
    </w:p>
    <w:p w14:paraId="4946449A"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 xml:space="preserve">  super.dispose();</w:t>
      </w:r>
    </w:p>
    <w:p w14:paraId="27C2A4A2" w14:textId="77777777" w:rsidR="00EE3E7E" w:rsidRPr="00EE3E7E" w:rsidRDefault="00EE3E7E" w:rsidP="00EE3E7E">
      <w:pPr>
        <w:rPr>
          <w:rFonts w:cs="Times New Roman"/>
          <w:color w:val="000000" w:themeColor="text1"/>
          <w:sz w:val="26"/>
          <w:szCs w:val="26"/>
        </w:rPr>
      </w:pPr>
      <w:r w:rsidRPr="00EE3E7E">
        <w:rPr>
          <w:rFonts w:cs="Times New Roman"/>
          <w:color w:val="000000" w:themeColor="text1"/>
          <w:sz w:val="26"/>
          <w:szCs w:val="26"/>
        </w:rPr>
        <w:t>}</w:t>
      </w:r>
    </w:p>
    <w:p w14:paraId="7132A8C6"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Điểm mới:</w:t>
      </w:r>
    </w:p>
    <w:p w14:paraId="66A0F466" w14:textId="77777777" w:rsidR="00120EB9" w:rsidRPr="00616918" w:rsidRDefault="00120EB9" w:rsidP="00F12EDB">
      <w:pPr>
        <w:pStyle w:val="ListParagraph"/>
        <w:numPr>
          <w:ilvl w:val="0"/>
          <w:numId w:val="38"/>
        </w:numPr>
        <w:rPr>
          <w:rFonts w:cs="Times New Roman"/>
          <w:bCs/>
          <w:color w:val="000000" w:themeColor="text1"/>
          <w:sz w:val="26"/>
          <w:szCs w:val="26"/>
        </w:rPr>
      </w:pPr>
      <w:r w:rsidRPr="00616918">
        <w:rPr>
          <w:rFonts w:cs="Times New Roman"/>
          <w:bCs/>
          <w:color w:val="000000" w:themeColor="text1"/>
          <w:sz w:val="26"/>
          <w:szCs w:val="26"/>
        </w:rPr>
        <w:t>Controllers được khai báo như biến instance final [6]</w:t>
      </w:r>
    </w:p>
    <w:p w14:paraId="47CCDF65" w14:textId="77777777" w:rsidR="00120EB9" w:rsidRPr="00616918" w:rsidRDefault="00120EB9" w:rsidP="00F12EDB">
      <w:pPr>
        <w:pStyle w:val="ListParagraph"/>
        <w:numPr>
          <w:ilvl w:val="0"/>
          <w:numId w:val="38"/>
        </w:numPr>
        <w:rPr>
          <w:rFonts w:cs="Times New Roman"/>
          <w:bCs/>
          <w:color w:val="000000" w:themeColor="text1"/>
          <w:sz w:val="26"/>
          <w:szCs w:val="26"/>
        </w:rPr>
      </w:pPr>
      <w:r w:rsidRPr="00616918">
        <w:rPr>
          <w:rFonts w:cs="Times New Roman"/>
          <w:bCs/>
          <w:color w:val="000000" w:themeColor="text1"/>
          <w:sz w:val="26"/>
          <w:szCs w:val="26"/>
        </w:rPr>
        <w:t>Override phương thức dispose() để tránh rò rỉ bộ nhớ</w:t>
      </w:r>
    </w:p>
    <w:p w14:paraId="19A30694" w14:textId="77777777" w:rsidR="00120EB9" w:rsidRPr="00616918" w:rsidRDefault="00120EB9" w:rsidP="00F12EDB">
      <w:pPr>
        <w:pStyle w:val="ListParagraph"/>
        <w:numPr>
          <w:ilvl w:val="0"/>
          <w:numId w:val="38"/>
        </w:numPr>
        <w:rPr>
          <w:rFonts w:cs="Times New Roman"/>
          <w:bCs/>
          <w:color w:val="000000" w:themeColor="text1"/>
          <w:sz w:val="26"/>
          <w:szCs w:val="26"/>
        </w:rPr>
      </w:pPr>
      <w:r w:rsidRPr="00616918">
        <w:rPr>
          <w:rFonts w:cs="Times New Roman"/>
          <w:bCs/>
          <w:color w:val="000000" w:themeColor="text1"/>
          <w:sz w:val="26"/>
          <w:szCs w:val="26"/>
        </w:rPr>
        <w:t>Dọn dẹp đúng cách theo best practices của TextField [6]</w:t>
      </w:r>
    </w:p>
    <w:p w14:paraId="0E00AE84" w14:textId="77777777" w:rsidR="00120EB9" w:rsidRPr="00616918" w:rsidRDefault="00120EB9" w:rsidP="00F12EDB">
      <w:pPr>
        <w:pStyle w:val="ListParagraph"/>
        <w:numPr>
          <w:ilvl w:val="0"/>
          <w:numId w:val="38"/>
        </w:numPr>
        <w:rPr>
          <w:rFonts w:cs="Times New Roman"/>
          <w:bCs/>
          <w:color w:val="000000" w:themeColor="text1"/>
          <w:sz w:val="26"/>
          <w:szCs w:val="26"/>
        </w:rPr>
      </w:pPr>
      <w:r w:rsidRPr="00616918">
        <w:rPr>
          <w:rFonts w:cs="Times New Roman"/>
          <w:bCs/>
          <w:color w:val="000000" w:themeColor="text1"/>
          <w:sz w:val="26"/>
          <w:szCs w:val="26"/>
        </w:rPr>
        <w:t>Gọi super.dispose() sau khi dispose các controllers</w:t>
      </w:r>
    </w:p>
    <w:p w14:paraId="331BBAB0" w14:textId="558C9A1A" w:rsidR="00EE3E7E" w:rsidRPr="00616918" w:rsidRDefault="00F61B83" w:rsidP="001B7C2B">
      <w:pPr>
        <w:pStyle w:val="Heading3"/>
        <w:rPr>
          <w:rFonts w:ascii="Times New Roman" w:hAnsi="Times New Roman" w:cs="Times New Roman"/>
          <w:color w:val="000000" w:themeColor="text1"/>
        </w:rPr>
      </w:pPr>
      <w:bookmarkStart w:id="26" w:name="_Toc211333809"/>
      <w:r w:rsidRPr="00616918">
        <w:rPr>
          <w:rFonts w:ascii="Times New Roman" w:hAnsi="Times New Roman" w:cs="Times New Roman"/>
          <w:color w:val="000000" w:themeColor="text1"/>
        </w:rPr>
        <w:t>2.6</w:t>
      </w:r>
      <w:r w:rsidR="00EE3E7E" w:rsidRPr="00616918">
        <w:rPr>
          <w:rFonts w:ascii="Times New Roman" w:hAnsi="Times New Roman" w:cs="Times New Roman"/>
          <w:color w:val="000000" w:themeColor="text1"/>
        </w:rPr>
        <w:t>. State Management Implementation</w:t>
      </w:r>
      <w:bookmarkEnd w:id="26"/>
    </w:p>
    <w:p w14:paraId="49D5D01F" w14:textId="5F7D2F69" w:rsidR="00EE3E7E" w:rsidRPr="00616918" w:rsidRDefault="005C389B"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2.6</w:t>
      </w:r>
      <w:r w:rsidR="00EE3E7E" w:rsidRPr="00616918">
        <w:rPr>
          <w:rFonts w:ascii="Times New Roman" w:hAnsi="Times New Roman" w:cs="Times New Roman"/>
          <w:color w:val="000000" w:themeColor="text1"/>
        </w:rPr>
        <w:t>.1. Root StatefulWidget</w:t>
      </w:r>
    </w:p>
    <w:p w14:paraId="2A9E1B77"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Code triển khai MyFullApp:</w:t>
      </w:r>
    </w:p>
    <w:p w14:paraId="0E9074C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class MyFullApp extends StatefulWidget {</w:t>
      </w:r>
    </w:p>
    <w:p w14:paraId="71AD8890" w14:textId="445F2985" w:rsidR="00EE3E7E" w:rsidRPr="00EE3E7E" w:rsidRDefault="00EE3E7E" w:rsidP="00EE3E7E">
      <w:pPr>
        <w:rPr>
          <w:rFonts w:cs="Times New Roman"/>
          <w:color w:val="000000" w:themeColor="text1"/>
          <w:sz w:val="26"/>
          <w:szCs w:val="26"/>
          <w:lang w:val="vi-VN"/>
        </w:rPr>
      </w:pPr>
      <w:r w:rsidRPr="00EE3E7E">
        <w:rPr>
          <w:rFonts w:cs="Times New Roman"/>
          <w:bCs/>
          <w:color w:val="000000" w:themeColor="text1"/>
          <w:sz w:val="26"/>
          <w:szCs w:val="26"/>
        </w:rPr>
        <w:t xml:space="preserve">  const MyFullApp({super.key});</w:t>
      </w:r>
    </w:p>
    <w:p w14:paraId="295CE8C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@override</w:t>
      </w:r>
    </w:p>
    <w:p w14:paraId="6C5C27A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State&lt;MyFullApp&gt; createState() =&gt; _MyHomePageState();</w:t>
      </w:r>
    </w:p>
    <w:p w14:paraId="37AAE500" w14:textId="6AC2751A" w:rsidR="00EE3E7E" w:rsidRPr="00EE3E7E" w:rsidRDefault="00EE3E7E" w:rsidP="00EE3E7E">
      <w:pPr>
        <w:rPr>
          <w:rFonts w:cs="Times New Roman"/>
          <w:color w:val="000000" w:themeColor="text1"/>
          <w:sz w:val="26"/>
          <w:szCs w:val="26"/>
          <w:lang w:val="vi-VN"/>
        </w:rPr>
      </w:pPr>
      <w:r w:rsidRPr="00EE3E7E">
        <w:rPr>
          <w:rFonts w:cs="Times New Roman"/>
          <w:bCs/>
          <w:color w:val="000000" w:themeColor="text1"/>
          <w:sz w:val="26"/>
          <w:szCs w:val="26"/>
        </w:rPr>
        <w:t>}</w:t>
      </w:r>
    </w:p>
    <w:p w14:paraId="3220102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class _MyHomePageState extends State&lt;MyFullApp&gt; {</w:t>
      </w:r>
    </w:p>
    <w:p w14:paraId="1318C29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TextEditingController _nameController = TextEditingController();</w:t>
      </w:r>
    </w:p>
    <w:p w14:paraId="37EE28E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TextEditingController _emailController = TextEditingController();</w:t>
      </w:r>
    </w:p>
    <w:p w14:paraId="46A4A83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int _likeCount = 0;</w:t>
      </w:r>
    </w:p>
    <w:p w14:paraId="35D5646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int currentIndex = 0;</w:t>
      </w:r>
    </w:p>
    <w:p w14:paraId="567A706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String _result = '';</w:t>
      </w:r>
    </w:p>
    <w:p w14:paraId="32371236"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String? _nameError;</w:t>
      </w:r>
    </w:p>
    <w:p w14:paraId="0CD9B94A" w14:textId="0E9D1CA2" w:rsidR="00EE3E7E" w:rsidRPr="00EE3E7E" w:rsidRDefault="00EE3E7E" w:rsidP="00EE3E7E">
      <w:pPr>
        <w:rPr>
          <w:rFonts w:cs="Times New Roman"/>
          <w:color w:val="000000" w:themeColor="text1"/>
          <w:sz w:val="26"/>
          <w:szCs w:val="26"/>
          <w:lang w:val="vi-VN"/>
        </w:rPr>
      </w:pPr>
      <w:r w:rsidRPr="00EE3E7E">
        <w:rPr>
          <w:rFonts w:cs="Times New Roman"/>
          <w:bCs/>
          <w:color w:val="000000" w:themeColor="text1"/>
          <w:sz w:val="26"/>
          <w:szCs w:val="26"/>
        </w:rPr>
        <w:t xml:space="preserve">  String? _emailError;</w:t>
      </w:r>
    </w:p>
    <w:p w14:paraId="17A5FD6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@override</w:t>
      </w:r>
    </w:p>
    <w:p w14:paraId="55F7817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void dispose() {</w:t>
      </w:r>
    </w:p>
    <w:p w14:paraId="132E36F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 xml:space="preserve">    _nameController.dispose();</w:t>
      </w:r>
    </w:p>
    <w:p w14:paraId="6EFEF31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_emailController.dispose();</w:t>
      </w:r>
    </w:p>
    <w:p w14:paraId="45C1ED3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super.dispose();</w:t>
      </w:r>
    </w:p>
    <w:p w14:paraId="55371415" w14:textId="659B5AFA" w:rsidR="00EE3E7E" w:rsidRPr="00EE3E7E" w:rsidRDefault="00EE3E7E" w:rsidP="00EE3E7E">
      <w:pPr>
        <w:rPr>
          <w:rFonts w:cs="Times New Roman"/>
          <w:color w:val="000000" w:themeColor="text1"/>
          <w:sz w:val="26"/>
          <w:szCs w:val="26"/>
          <w:lang w:val="vi-VN"/>
        </w:rPr>
      </w:pPr>
      <w:r w:rsidRPr="00EE3E7E">
        <w:rPr>
          <w:rFonts w:cs="Times New Roman"/>
          <w:bCs/>
          <w:color w:val="000000" w:themeColor="text1"/>
          <w:sz w:val="26"/>
          <w:szCs w:val="26"/>
        </w:rPr>
        <w:t xml:space="preserve">  }</w:t>
      </w:r>
    </w:p>
    <w:p w14:paraId="3D0A5DD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@override</w:t>
      </w:r>
    </w:p>
    <w:p w14:paraId="51BEF6B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Widget build(BuildContext context) {</w:t>
      </w:r>
    </w:p>
    <w:p w14:paraId="260CB79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return MaterialApp(</w:t>
      </w:r>
    </w:p>
    <w:p w14:paraId="50EC945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debugShowCheckedModeBanner: false,</w:t>
      </w:r>
    </w:p>
    <w:p w14:paraId="1F02CD8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theme: ThemeData(</w:t>
      </w:r>
    </w:p>
    <w:p w14:paraId="49948A2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colorScheme: ColorScheme.fromSeed(seedColor: Colors.teal),</w:t>
      </w:r>
    </w:p>
    <w:p w14:paraId="6285555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scaffoldBackgroundColor: Colors.white,</w:t>
      </w:r>
    </w:p>
    <w:p w14:paraId="3027832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76E06BB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home: Scaffold(</w:t>
      </w:r>
    </w:p>
    <w:p w14:paraId="1A91AD9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backgroundColor: Colors.white,</w:t>
      </w:r>
    </w:p>
    <w:p w14:paraId="61BE415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appBar: AppBar(</w:t>
      </w:r>
    </w:p>
    <w:p w14:paraId="5ADE8B1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surfaceTintColor: Colors.transparent,</w:t>
      </w:r>
    </w:p>
    <w:p w14:paraId="268BBAD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backgroundColor: Colors.white,</w:t>
      </w:r>
    </w:p>
    <w:p w14:paraId="598AB14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elevation: 0,</w:t>
      </w:r>
    </w:p>
    <w:p w14:paraId="38BECF7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title: _result.isNotEmpty</w:t>
      </w:r>
    </w:p>
    <w:p w14:paraId="0B2A2C0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 Container(</w:t>
      </w:r>
    </w:p>
    <w:p w14:paraId="6BE7BE9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padding: const EdgeInsets.all(30),</w:t>
      </w:r>
    </w:p>
    <w:p w14:paraId="3486991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decoration: BoxDecoration(</w:t>
      </w:r>
    </w:p>
    <w:p w14:paraId="2AABEE1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color: Colors.blue.shade50,</w:t>
      </w:r>
    </w:p>
    <w:p w14:paraId="20D9769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borderRadius: BorderRadius.circular(30),</w:t>
      </w:r>
    </w:p>
    <w:p w14:paraId="51A76C5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1EF3947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child: Text(</w:t>
      </w:r>
    </w:p>
    <w:p w14:paraId="0192F9F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_result,</w:t>
      </w:r>
    </w:p>
    <w:p w14:paraId="7E8D1C3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 xml:space="preserve">                    style: const TextStyle(fontSize: 15, color: Colors.black87),</w:t>
      </w:r>
    </w:p>
    <w:p w14:paraId="067FC0B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textAlign: TextAlign.center,</w:t>
      </w:r>
    </w:p>
    <w:p w14:paraId="6E104EE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02AF860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22B6791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 const Text("Buttons và Input Widgets"),</w:t>
      </w:r>
    </w:p>
    <w:p w14:paraId="4D4F3A9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centerTitle: true,</w:t>
      </w:r>
    </w:p>
    <w:p w14:paraId="7386E92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19AA54A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body: _pages[currentIndex],</w:t>
      </w:r>
    </w:p>
    <w:p w14:paraId="367E776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bottomNavigationBar: NavBarWidget(</w:t>
      </w:r>
    </w:p>
    <w:p w14:paraId="2CB7004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currentIndex: currentIndex,</w:t>
      </w:r>
    </w:p>
    <w:p w14:paraId="0393AD6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onDestinationSelected: (int index) {</w:t>
      </w:r>
    </w:p>
    <w:p w14:paraId="536FB53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setState(() {</w:t>
      </w:r>
    </w:p>
    <w:p w14:paraId="7F88ABD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currentIndex = index;</w:t>
      </w:r>
    </w:p>
    <w:p w14:paraId="393455C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27CBA00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49C6826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5F86B30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floatingActionButton: currentIndex == 0 ? /* FAB stack */ : null,</w:t>
      </w:r>
    </w:p>
    <w:p w14:paraId="4D8E805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6EDF367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043871E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047697A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w:t>
      </w:r>
    </w:p>
    <w:p w14:paraId="3AAD8E4C" w14:textId="77777777" w:rsidR="007D4950" w:rsidRPr="007D4950" w:rsidRDefault="007D4950" w:rsidP="007D4950">
      <w:pPr>
        <w:rPr>
          <w:rFonts w:cs="Times New Roman"/>
          <w:b/>
          <w:bCs/>
          <w:color w:val="000000" w:themeColor="text1"/>
          <w:sz w:val="26"/>
          <w:szCs w:val="26"/>
        </w:rPr>
      </w:pPr>
      <w:r w:rsidRPr="007D4950">
        <w:rPr>
          <w:rFonts w:cs="Times New Roman"/>
          <w:b/>
          <w:bCs/>
          <w:color w:val="000000" w:themeColor="text1"/>
          <w:sz w:val="26"/>
          <w:szCs w:val="26"/>
        </w:rPr>
        <w:t>Điểm mới so với cơ sở lý thuyết:</w:t>
      </w:r>
    </w:p>
    <w:p w14:paraId="2F38D8B2"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Sử dụng pattern StatefulWidget [13] với class State riêng biệt là _MyHomePageState</w:t>
      </w:r>
    </w:p>
    <w:p w14:paraId="32DDEB66"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Các biến state được khai báo như private fields với tiền tố gạch dưới</w:t>
      </w:r>
    </w:p>
    <w:p w14:paraId="069C6D84"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Controllers và state có thể thay đổi (counters, errors) được lưu trong đối tượng State [13]</w:t>
      </w:r>
    </w:p>
    <w:p w14:paraId="3A22230A"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lastRenderedPageBreak/>
        <w:t>Triển khai phương thức dispose() để giải phóng tài nguyên [13]</w:t>
      </w:r>
    </w:p>
    <w:p w14:paraId="4AA7186A"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Gọi setState() trong các callback methods để kích hoạt rebuild [13]</w:t>
      </w:r>
    </w:p>
    <w:p w14:paraId="076075ED"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Hiển thị có điều kiện cho AppBar title dựa trên state _result</w:t>
      </w:r>
    </w:p>
    <w:p w14:paraId="1A98A94A"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Render body động bằng cách dùng list _pages được truy cập qua currentIndex</w:t>
      </w:r>
    </w:p>
    <w:p w14:paraId="6DA34B74" w14:textId="77777777" w:rsidR="007D4950" w:rsidRPr="007D4950" w:rsidRDefault="007D4950" w:rsidP="00F12EDB">
      <w:pPr>
        <w:numPr>
          <w:ilvl w:val="0"/>
          <w:numId w:val="39"/>
        </w:numPr>
        <w:rPr>
          <w:rFonts w:cs="Times New Roman"/>
          <w:color w:val="000000" w:themeColor="text1"/>
          <w:sz w:val="26"/>
          <w:szCs w:val="26"/>
        </w:rPr>
      </w:pPr>
      <w:r w:rsidRPr="007D4950">
        <w:rPr>
          <w:rFonts w:cs="Times New Roman"/>
          <w:color w:val="000000" w:themeColor="text1"/>
          <w:sz w:val="26"/>
          <w:szCs w:val="26"/>
        </w:rPr>
        <w:t>Hiển thị có điều kiện cho FAB dựa trên trạng thái navigation</w:t>
      </w:r>
    </w:p>
    <w:p w14:paraId="2C929D99" w14:textId="77777777" w:rsidR="007D4950" w:rsidRPr="007D4950" w:rsidRDefault="007D4950" w:rsidP="007D4950">
      <w:pPr>
        <w:rPr>
          <w:rFonts w:cs="Times New Roman"/>
          <w:b/>
          <w:bCs/>
          <w:color w:val="000000" w:themeColor="text1"/>
          <w:sz w:val="26"/>
          <w:szCs w:val="26"/>
        </w:rPr>
      </w:pPr>
      <w:r w:rsidRPr="007D4950">
        <w:rPr>
          <w:rFonts w:cs="Times New Roman"/>
          <w:b/>
          <w:bCs/>
          <w:color w:val="000000" w:themeColor="text1"/>
          <w:sz w:val="26"/>
          <w:szCs w:val="26"/>
        </w:rPr>
        <w:t>Theo hướng dẫn [13], đây là StatefulWidget loại 2 vì:</w:t>
      </w:r>
    </w:p>
    <w:p w14:paraId="0FB4C52F" w14:textId="77777777" w:rsidR="007D4950" w:rsidRPr="007D4950" w:rsidRDefault="007D4950" w:rsidP="00F12EDB">
      <w:pPr>
        <w:numPr>
          <w:ilvl w:val="0"/>
          <w:numId w:val="40"/>
        </w:numPr>
        <w:rPr>
          <w:rFonts w:cs="Times New Roman"/>
          <w:color w:val="000000" w:themeColor="text1"/>
          <w:sz w:val="26"/>
          <w:szCs w:val="26"/>
        </w:rPr>
      </w:pPr>
      <w:r w:rsidRPr="007D4950">
        <w:rPr>
          <w:rFonts w:cs="Times New Roman"/>
          <w:color w:val="000000" w:themeColor="text1"/>
          <w:sz w:val="26"/>
          <w:szCs w:val="26"/>
        </w:rPr>
        <w:t>Sử dụng setState nhiều lần</w:t>
      </w:r>
    </w:p>
    <w:p w14:paraId="24FD644F" w14:textId="77777777" w:rsidR="007D4950" w:rsidRPr="007D4950" w:rsidRDefault="007D4950" w:rsidP="00F12EDB">
      <w:pPr>
        <w:numPr>
          <w:ilvl w:val="0"/>
          <w:numId w:val="40"/>
        </w:numPr>
        <w:rPr>
          <w:rFonts w:cs="Times New Roman"/>
          <w:color w:val="000000" w:themeColor="text1"/>
          <w:sz w:val="26"/>
          <w:szCs w:val="26"/>
        </w:rPr>
      </w:pPr>
      <w:r w:rsidRPr="007D4950">
        <w:rPr>
          <w:rFonts w:cs="Times New Roman"/>
          <w:color w:val="000000" w:themeColor="text1"/>
          <w:sz w:val="26"/>
          <w:szCs w:val="26"/>
        </w:rPr>
        <w:t>Rebuild nhiều lần trong suốt vòng đời</w:t>
      </w:r>
    </w:p>
    <w:p w14:paraId="27FDE213" w14:textId="77777777" w:rsidR="007D4950" w:rsidRPr="007D4950" w:rsidRDefault="007D4950" w:rsidP="00F12EDB">
      <w:pPr>
        <w:numPr>
          <w:ilvl w:val="0"/>
          <w:numId w:val="40"/>
        </w:numPr>
        <w:rPr>
          <w:rFonts w:cs="Times New Roman"/>
          <w:color w:val="000000" w:themeColor="text1"/>
          <w:sz w:val="26"/>
          <w:szCs w:val="26"/>
        </w:rPr>
      </w:pPr>
      <w:r w:rsidRPr="007D4950">
        <w:rPr>
          <w:rFonts w:cs="Times New Roman"/>
          <w:color w:val="000000" w:themeColor="text1"/>
          <w:sz w:val="26"/>
          <w:szCs w:val="26"/>
        </w:rPr>
        <w:t>Quản lý nhiều state có thể thay đổi</w:t>
      </w:r>
    </w:p>
    <w:p w14:paraId="6BA6FEB7" w14:textId="0F993699" w:rsidR="00EE3E7E" w:rsidRPr="00616918" w:rsidRDefault="00EB53FE"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2.6</w:t>
      </w:r>
      <w:r w:rsidR="00EE3E7E" w:rsidRPr="00616918">
        <w:rPr>
          <w:rFonts w:ascii="Times New Roman" w:hAnsi="Times New Roman" w:cs="Times New Roman"/>
          <w:color w:val="000000" w:themeColor="text1"/>
        </w:rPr>
        <w:t>.2. Child StatelessWidgets</w:t>
      </w:r>
    </w:p>
    <w:p w14:paraId="0086A1E7"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Part1Page Implementation:</w:t>
      </w:r>
    </w:p>
    <w:p w14:paraId="47FDD24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class Part1Page extends StatelessWidget {</w:t>
      </w:r>
    </w:p>
    <w:p w14:paraId="6F7943A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TextEditingController nameController;</w:t>
      </w:r>
    </w:p>
    <w:p w14:paraId="1A24B8F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TextEditingController emailController;</w:t>
      </w:r>
    </w:p>
    <w:p w14:paraId="0DD8427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String? nameError;</w:t>
      </w:r>
    </w:p>
    <w:p w14:paraId="3C7B3A5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String? emailError;</w:t>
      </w:r>
    </w:p>
    <w:p w14:paraId="5E7A8E7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int likeCount;</w:t>
      </w:r>
    </w:p>
    <w:p w14:paraId="1EB7A00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VoidCallback onSubmit;</w:t>
      </w:r>
    </w:p>
    <w:p w14:paraId="0582121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VoidCallback onLearnMore;</w:t>
      </w:r>
    </w:p>
    <w:p w14:paraId="69FDD4E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VoidCallback onClear;</w:t>
      </w:r>
    </w:p>
    <w:p w14:paraId="49DC764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VoidCallback onLike;</w:t>
      </w:r>
    </w:p>
    <w:p w14:paraId="29B1967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VoidCallback onShare;</w:t>
      </w:r>
    </w:p>
    <w:p w14:paraId="1CE75BC8" w14:textId="77777777" w:rsidR="00EE3E7E" w:rsidRPr="00EE3E7E" w:rsidRDefault="00EE3E7E" w:rsidP="00EE3E7E">
      <w:pPr>
        <w:rPr>
          <w:rFonts w:cs="Times New Roman"/>
          <w:bCs/>
          <w:color w:val="000000" w:themeColor="text1"/>
          <w:sz w:val="26"/>
          <w:szCs w:val="26"/>
        </w:rPr>
      </w:pPr>
    </w:p>
    <w:p w14:paraId="72B8D2B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const Part1Page({</w:t>
      </w:r>
    </w:p>
    <w:p w14:paraId="3779504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super.key,</w:t>
      </w:r>
    </w:p>
    <w:p w14:paraId="4409E03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this.nameController,</w:t>
      </w:r>
    </w:p>
    <w:p w14:paraId="49EB030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this.emailController,</w:t>
      </w:r>
    </w:p>
    <w:p w14:paraId="57DF2E9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 xml:space="preserve">    this.nameError,</w:t>
      </w:r>
    </w:p>
    <w:p w14:paraId="280ACF3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this.emailError,</w:t>
      </w:r>
    </w:p>
    <w:p w14:paraId="41BC369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this.likeCount,</w:t>
      </w:r>
    </w:p>
    <w:p w14:paraId="6C870EE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this.onSubmit,</w:t>
      </w:r>
    </w:p>
    <w:p w14:paraId="1452A74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this.onLearnMore,</w:t>
      </w:r>
    </w:p>
    <w:p w14:paraId="41E82B0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this.onClear,</w:t>
      </w:r>
    </w:p>
    <w:p w14:paraId="02C79C6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this.onLike,</w:t>
      </w:r>
    </w:p>
    <w:p w14:paraId="3EC74A9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this.onShare,</w:t>
      </w:r>
    </w:p>
    <w:p w14:paraId="7E849D4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4091ABC4" w14:textId="77777777" w:rsidR="00EE3E7E" w:rsidRPr="00EE3E7E" w:rsidRDefault="00EE3E7E" w:rsidP="00EE3E7E">
      <w:pPr>
        <w:rPr>
          <w:rFonts w:cs="Times New Roman"/>
          <w:bCs/>
          <w:color w:val="000000" w:themeColor="text1"/>
          <w:sz w:val="26"/>
          <w:szCs w:val="26"/>
        </w:rPr>
      </w:pPr>
    </w:p>
    <w:p w14:paraId="2F77606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@override</w:t>
      </w:r>
    </w:p>
    <w:p w14:paraId="11BB613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Widget build(BuildContext context) {</w:t>
      </w:r>
    </w:p>
    <w:p w14:paraId="5C8C204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return SingleChildScrollView(</w:t>
      </w:r>
    </w:p>
    <w:p w14:paraId="06BEA28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padding: EdgeInsets.all(20),</w:t>
      </w:r>
    </w:p>
    <w:p w14:paraId="5A6DD60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child: Column(</w:t>
      </w:r>
    </w:p>
    <w:p w14:paraId="42B7D0B6"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children: [</w:t>
      </w:r>
    </w:p>
    <w:p w14:paraId="20CEA29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MyTextField(</w:t>
      </w:r>
    </w:p>
    <w:p w14:paraId="324172B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nameController: nameController,</w:t>
      </w:r>
    </w:p>
    <w:p w14:paraId="13D9F4B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emailController: emailController,</w:t>
      </w:r>
    </w:p>
    <w:p w14:paraId="2B8D4F4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nameError: nameError,</w:t>
      </w:r>
    </w:p>
    <w:p w14:paraId="6727C90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emailError: emailError,</w:t>
      </w:r>
    </w:p>
    <w:p w14:paraId="7C58417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60D4ABA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SizedBox(height: 20),</w:t>
      </w:r>
    </w:p>
    <w:p w14:paraId="59CAFB4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MyActionButtonsCard(</w:t>
      </w:r>
    </w:p>
    <w:p w14:paraId="5B163D5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onSubmit: onSubmit,</w:t>
      </w:r>
    </w:p>
    <w:p w14:paraId="7F3CF49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onLearnMore: onLearnMore,</w:t>
      </w:r>
    </w:p>
    <w:p w14:paraId="607F726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onClear: onClear,</w:t>
      </w:r>
    </w:p>
    <w:p w14:paraId="1455EDA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 xml:space="preserve">          ),</w:t>
      </w:r>
    </w:p>
    <w:p w14:paraId="3F8B1DF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SizedBox(height: 20),</w:t>
      </w:r>
    </w:p>
    <w:p w14:paraId="570AA2E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MyIconButtonsCard(</w:t>
      </w:r>
    </w:p>
    <w:p w14:paraId="4E18DEB2"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likeCount: likeCount,</w:t>
      </w:r>
    </w:p>
    <w:p w14:paraId="2B243DE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onLike: onLike,</w:t>
      </w:r>
    </w:p>
    <w:p w14:paraId="2867048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onShare: onShare,</w:t>
      </w:r>
    </w:p>
    <w:p w14:paraId="1325B1C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2822912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5127B89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7BE286B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3C5754A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7D58593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w:t>
      </w:r>
    </w:p>
    <w:p w14:paraId="7FD32642" w14:textId="77777777" w:rsidR="00C404A7" w:rsidRPr="00C404A7" w:rsidRDefault="00C404A7" w:rsidP="00C404A7">
      <w:pPr>
        <w:rPr>
          <w:rFonts w:cs="Times New Roman"/>
          <w:b/>
          <w:bCs/>
          <w:color w:val="000000" w:themeColor="text1"/>
          <w:sz w:val="26"/>
          <w:szCs w:val="26"/>
        </w:rPr>
      </w:pPr>
      <w:r w:rsidRPr="00C404A7">
        <w:rPr>
          <w:rFonts w:cs="Times New Roman"/>
          <w:b/>
          <w:bCs/>
          <w:color w:val="000000" w:themeColor="text1"/>
          <w:sz w:val="26"/>
          <w:szCs w:val="26"/>
        </w:rPr>
        <w:t>Điểm mới so với cơ sở lý thuyết:</w:t>
      </w:r>
    </w:p>
    <w:p w14:paraId="626FA597" w14:textId="77777777" w:rsidR="00C404A7" w:rsidRPr="00C404A7" w:rsidRDefault="00C404A7" w:rsidP="00F12EDB">
      <w:pPr>
        <w:numPr>
          <w:ilvl w:val="0"/>
          <w:numId w:val="41"/>
        </w:numPr>
        <w:rPr>
          <w:rFonts w:cs="Times New Roman"/>
          <w:color w:val="000000" w:themeColor="text1"/>
          <w:sz w:val="26"/>
          <w:szCs w:val="26"/>
        </w:rPr>
      </w:pPr>
      <w:r w:rsidRPr="00C404A7">
        <w:rPr>
          <w:rFonts w:cs="Times New Roman"/>
          <w:color w:val="000000" w:themeColor="text1"/>
          <w:sz w:val="26"/>
          <w:szCs w:val="26"/>
        </w:rPr>
        <w:t>Là StatelessWidget [12] vì không có state có thể thay đổi bên trong</w:t>
      </w:r>
    </w:p>
    <w:p w14:paraId="7030762F" w14:textId="77777777" w:rsidR="00C404A7" w:rsidRPr="00C404A7" w:rsidRDefault="00C404A7" w:rsidP="00F12EDB">
      <w:pPr>
        <w:numPr>
          <w:ilvl w:val="0"/>
          <w:numId w:val="41"/>
        </w:numPr>
        <w:rPr>
          <w:rFonts w:cs="Times New Roman"/>
          <w:color w:val="000000" w:themeColor="text1"/>
          <w:sz w:val="26"/>
          <w:szCs w:val="26"/>
        </w:rPr>
      </w:pPr>
      <w:r w:rsidRPr="00C404A7">
        <w:rPr>
          <w:rFonts w:cs="Times New Roman"/>
          <w:color w:val="000000" w:themeColor="text1"/>
          <w:sz w:val="26"/>
          <w:szCs w:val="26"/>
        </w:rPr>
        <w:t>Tất cả state và callbacks được truyền từ StatefulWidget cha</w:t>
      </w:r>
    </w:p>
    <w:p w14:paraId="0E32CB3C" w14:textId="77777777" w:rsidR="00C404A7" w:rsidRPr="00C404A7" w:rsidRDefault="00C404A7" w:rsidP="00F12EDB">
      <w:pPr>
        <w:numPr>
          <w:ilvl w:val="0"/>
          <w:numId w:val="41"/>
        </w:numPr>
        <w:rPr>
          <w:rFonts w:cs="Times New Roman"/>
          <w:color w:val="000000" w:themeColor="text1"/>
          <w:sz w:val="26"/>
          <w:szCs w:val="26"/>
        </w:rPr>
      </w:pPr>
      <w:r w:rsidRPr="00C404A7">
        <w:rPr>
          <w:rFonts w:cs="Times New Roman"/>
          <w:color w:val="000000" w:themeColor="text1"/>
          <w:sz w:val="26"/>
          <w:szCs w:val="26"/>
        </w:rPr>
        <w:t>Bọc bằng SingleChildScrollView để có thể cuộn nội dung</w:t>
      </w:r>
    </w:p>
    <w:p w14:paraId="4DAB6E79" w14:textId="77777777" w:rsidR="00C404A7" w:rsidRPr="00C404A7" w:rsidRDefault="00C404A7" w:rsidP="00F12EDB">
      <w:pPr>
        <w:numPr>
          <w:ilvl w:val="0"/>
          <w:numId w:val="41"/>
        </w:numPr>
        <w:rPr>
          <w:rFonts w:cs="Times New Roman"/>
          <w:color w:val="000000" w:themeColor="text1"/>
          <w:sz w:val="26"/>
          <w:szCs w:val="26"/>
        </w:rPr>
      </w:pPr>
      <w:r w:rsidRPr="00C404A7">
        <w:rPr>
          <w:rFonts w:cs="Times New Roman"/>
          <w:color w:val="000000" w:themeColor="text1"/>
          <w:sz w:val="26"/>
          <w:szCs w:val="26"/>
        </w:rPr>
        <w:t>Bố cục dạng Column với khoảng cách SizedBox là 20</w:t>
      </w:r>
    </w:p>
    <w:p w14:paraId="44BA0235" w14:textId="77777777" w:rsidR="00C404A7" w:rsidRPr="00C404A7" w:rsidRDefault="00C404A7" w:rsidP="00F12EDB">
      <w:pPr>
        <w:numPr>
          <w:ilvl w:val="0"/>
          <w:numId w:val="41"/>
        </w:numPr>
        <w:rPr>
          <w:rFonts w:cs="Times New Roman"/>
          <w:color w:val="000000" w:themeColor="text1"/>
          <w:sz w:val="26"/>
          <w:szCs w:val="26"/>
        </w:rPr>
      </w:pPr>
      <w:r w:rsidRPr="00C404A7">
        <w:rPr>
          <w:rFonts w:cs="Times New Roman"/>
          <w:color w:val="000000" w:themeColor="text1"/>
          <w:sz w:val="26"/>
          <w:szCs w:val="26"/>
        </w:rPr>
        <w:t>Ủy quyền quản lý state lên widget cha theo mô hình lifting state up</w:t>
      </w:r>
    </w:p>
    <w:p w14:paraId="2EF37476" w14:textId="77777777" w:rsidR="00C404A7" w:rsidRPr="00C404A7" w:rsidRDefault="00C404A7" w:rsidP="00F12EDB">
      <w:pPr>
        <w:numPr>
          <w:ilvl w:val="0"/>
          <w:numId w:val="41"/>
        </w:numPr>
        <w:rPr>
          <w:rFonts w:cs="Times New Roman"/>
          <w:color w:val="000000" w:themeColor="text1"/>
          <w:sz w:val="26"/>
          <w:szCs w:val="26"/>
        </w:rPr>
      </w:pPr>
      <w:r w:rsidRPr="00C404A7">
        <w:rPr>
          <w:rFonts w:cs="Times New Roman"/>
          <w:color w:val="000000" w:themeColor="text1"/>
          <w:sz w:val="26"/>
          <w:szCs w:val="26"/>
        </w:rPr>
        <w:t>Constructor const với các thuộc tính final [12]</w:t>
      </w:r>
    </w:p>
    <w:p w14:paraId="4CC7981A" w14:textId="77777777" w:rsidR="00C404A7" w:rsidRPr="00C404A7" w:rsidRDefault="00C404A7" w:rsidP="00C404A7">
      <w:pPr>
        <w:rPr>
          <w:rFonts w:cs="Times New Roman"/>
          <w:b/>
          <w:bCs/>
          <w:color w:val="000000" w:themeColor="text1"/>
          <w:sz w:val="26"/>
          <w:szCs w:val="26"/>
        </w:rPr>
      </w:pPr>
      <w:r w:rsidRPr="00C404A7">
        <w:rPr>
          <w:rFonts w:cs="Times New Roman"/>
          <w:b/>
          <w:bCs/>
          <w:color w:val="000000" w:themeColor="text1"/>
          <w:sz w:val="26"/>
          <w:szCs w:val="26"/>
        </w:rPr>
        <w:t>Theo hướng dẫn về hiệu suất [12]:</w:t>
      </w:r>
    </w:p>
    <w:p w14:paraId="2022F0FE" w14:textId="77777777" w:rsidR="00C404A7" w:rsidRPr="00C404A7" w:rsidRDefault="00C404A7" w:rsidP="00F12EDB">
      <w:pPr>
        <w:numPr>
          <w:ilvl w:val="0"/>
          <w:numId w:val="42"/>
        </w:numPr>
        <w:rPr>
          <w:rFonts w:cs="Times New Roman"/>
          <w:color w:val="000000" w:themeColor="text1"/>
          <w:sz w:val="26"/>
          <w:szCs w:val="26"/>
        </w:rPr>
      </w:pPr>
      <w:r w:rsidRPr="00C404A7">
        <w:rPr>
          <w:rFonts w:cs="Times New Roman"/>
          <w:color w:val="000000" w:themeColor="text1"/>
          <w:sz w:val="26"/>
          <w:szCs w:val="26"/>
        </w:rPr>
        <w:t>Tối thiểu hóa số node được tạo bởi phương thức build</w:t>
      </w:r>
    </w:p>
    <w:p w14:paraId="7784080D" w14:textId="77777777" w:rsidR="00C404A7" w:rsidRPr="00C404A7" w:rsidRDefault="00C404A7" w:rsidP="00F12EDB">
      <w:pPr>
        <w:numPr>
          <w:ilvl w:val="0"/>
          <w:numId w:val="42"/>
        </w:numPr>
        <w:rPr>
          <w:rFonts w:cs="Times New Roman"/>
          <w:color w:val="000000" w:themeColor="text1"/>
          <w:sz w:val="26"/>
          <w:szCs w:val="26"/>
        </w:rPr>
      </w:pPr>
      <w:r w:rsidRPr="00C404A7">
        <w:rPr>
          <w:rFonts w:cs="Times New Roman"/>
          <w:color w:val="000000" w:themeColor="text1"/>
          <w:sz w:val="26"/>
          <w:szCs w:val="26"/>
        </w:rPr>
        <w:t>Sử dụng constructor const</w:t>
      </w:r>
    </w:p>
    <w:p w14:paraId="1F35DB60" w14:textId="77777777" w:rsidR="00C404A7" w:rsidRPr="00C404A7" w:rsidRDefault="00C404A7" w:rsidP="00F12EDB">
      <w:pPr>
        <w:numPr>
          <w:ilvl w:val="0"/>
          <w:numId w:val="42"/>
        </w:numPr>
        <w:rPr>
          <w:rFonts w:cs="Times New Roman"/>
          <w:color w:val="000000" w:themeColor="text1"/>
          <w:sz w:val="26"/>
          <w:szCs w:val="26"/>
        </w:rPr>
      </w:pPr>
      <w:r w:rsidRPr="00C404A7">
        <w:rPr>
          <w:rFonts w:cs="Times New Roman"/>
          <w:color w:val="000000" w:themeColor="text1"/>
          <w:sz w:val="26"/>
          <w:szCs w:val="26"/>
        </w:rPr>
        <w:t>Không phụ thuộc vào state nên rebuild hiệu quả</w:t>
      </w:r>
    </w:p>
    <w:p w14:paraId="0A782C3C" w14:textId="0C68D36E" w:rsidR="00EE3E7E" w:rsidRPr="00616918" w:rsidRDefault="00955F45"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2.6</w:t>
      </w:r>
      <w:r w:rsidR="00EE3E7E" w:rsidRPr="00616918">
        <w:rPr>
          <w:rFonts w:ascii="Times New Roman" w:hAnsi="Times New Roman" w:cs="Times New Roman"/>
          <w:color w:val="000000" w:themeColor="text1"/>
        </w:rPr>
        <w:t>.3. State Flow Architecture</w:t>
      </w:r>
    </w:p>
    <w:p w14:paraId="3F459D77"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State flow pattern:</w:t>
      </w:r>
    </w:p>
    <w:p w14:paraId="6CB6A36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User Action</w:t>
      </w:r>
    </w:p>
    <w:p w14:paraId="35A6FFE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62B4335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Callback fired (onPressed, onChanged)</w:t>
      </w:r>
    </w:p>
    <w:p w14:paraId="36222BB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57F4755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Parent StatefulWidget method called</w:t>
      </w:r>
    </w:p>
    <w:p w14:paraId="584613E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1376261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setState() updates state variables</w:t>
      </w:r>
    </w:p>
    <w:p w14:paraId="36A0EBE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568777D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Framework rebuilds widget tree</w:t>
      </w:r>
    </w:p>
    <w:p w14:paraId="260DCC1A"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7A5BB61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Updated state passed down to children</w:t>
      </w:r>
    </w:p>
    <w:p w14:paraId="2B66915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18E2749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UI reflects new state</w:t>
      </w:r>
    </w:p>
    <w:p w14:paraId="429EE732"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Ví dụ Like Button Flow:</w:t>
      </w:r>
    </w:p>
    <w:p w14:paraId="6518410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MyIconButton (StatelessWidget)</w:t>
      </w:r>
    </w:p>
    <w:p w14:paraId="6E84926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onPressed: onLike</w:t>
      </w:r>
    </w:p>
    <w:p w14:paraId="6EF1248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34122D6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MyIconButtonsCard (StatelessWidget)</w:t>
      </w:r>
    </w:p>
    <w:p w14:paraId="386569D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onLike: onLike</w:t>
      </w:r>
    </w:p>
    <w:p w14:paraId="259B372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4E9E996C"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Part1Page (StatelessWidget)</w:t>
      </w:r>
    </w:p>
    <w:p w14:paraId="3570930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onLike: onLike</w:t>
      </w:r>
    </w:p>
    <w:p w14:paraId="3AC68396"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6CB2E2D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MyFullApp._MyHomePageState (StatefulWidget)</w:t>
      </w:r>
    </w:p>
    <w:p w14:paraId="25B61C2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onLike: () {</w:t>
      </w:r>
    </w:p>
    <w:p w14:paraId="5663560B"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setState(() {</w:t>
      </w:r>
    </w:p>
    <w:p w14:paraId="3BE8B53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_likeCount++;</w:t>
      </w:r>
    </w:p>
    <w:p w14:paraId="697CFB4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_result = '</w:t>
      </w:r>
      <w:r w:rsidRPr="00EE3E7E">
        <w:rPr>
          <w:rFonts w:ascii="Segoe UI Emoji" w:hAnsi="Segoe UI Emoji" w:cs="Segoe UI Emoji"/>
          <w:bCs/>
          <w:color w:val="000000" w:themeColor="text1"/>
          <w:sz w:val="26"/>
          <w:szCs w:val="26"/>
        </w:rPr>
        <w:t>❤️</w:t>
      </w:r>
      <w:r w:rsidRPr="00EE3E7E">
        <w:rPr>
          <w:rFonts w:cs="Times New Roman"/>
          <w:bCs/>
          <w:color w:val="000000" w:themeColor="text1"/>
          <w:sz w:val="26"/>
          <w:szCs w:val="26"/>
        </w:rPr>
        <w:t xml:space="preserve"> Liked! ($_likeCount)';</w:t>
      </w:r>
    </w:p>
    <w:p w14:paraId="7AC1067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5A221976"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 xml:space="preserve">    }</w:t>
      </w:r>
    </w:p>
    <w:p w14:paraId="47C64E9C" w14:textId="77777777" w:rsidR="00DC1C29" w:rsidRPr="00DC1C29" w:rsidRDefault="00DC1C29" w:rsidP="00DC1C29">
      <w:pPr>
        <w:rPr>
          <w:rFonts w:cs="Times New Roman"/>
          <w:b/>
          <w:bCs/>
          <w:color w:val="000000" w:themeColor="text1"/>
          <w:sz w:val="26"/>
          <w:szCs w:val="26"/>
        </w:rPr>
      </w:pPr>
      <w:r w:rsidRPr="00DC1C29">
        <w:rPr>
          <w:rFonts w:cs="Times New Roman"/>
          <w:b/>
          <w:bCs/>
          <w:color w:val="000000" w:themeColor="text1"/>
          <w:sz w:val="26"/>
          <w:szCs w:val="26"/>
        </w:rPr>
        <w:t>Điểm mới:</w:t>
      </w:r>
    </w:p>
    <w:p w14:paraId="1DC28161" w14:textId="77777777" w:rsidR="00DC1C29" w:rsidRPr="00DC1C29" w:rsidRDefault="00DC1C29" w:rsidP="00F12EDB">
      <w:pPr>
        <w:numPr>
          <w:ilvl w:val="0"/>
          <w:numId w:val="43"/>
        </w:numPr>
        <w:rPr>
          <w:rFonts w:cs="Times New Roman"/>
          <w:color w:val="000000" w:themeColor="text1"/>
          <w:sz w:val="26"/>
          <w:szCs w:val="26"/>
        </w:rPr>
      </w:pPr>
      <w:r w:rsidRPr="00DC1C29">
        <w:rPr>
          <w:rFonts w:cs="Times New Roman"/>
          <w:color w:val="000000" w:themeColor="text1"/>
          <w:sz w:val="26"/>
          <w:szCs w:val="26"/>
        </w:rPr>
        <w:t>Truyền callback nhiều cấp từ widget lá lên widget gốc</w:t>
      </w:r>
    </w:p>
    <w:p w14:paraId="49EA1D63" w14:textId="77777777" w:rsidR="00DC1C29" w:rsidRPr="00DC1C29" w:rsidRDefault="00DC1C29" w:rsidP="00F12EDB">
      <w:pPr>
        <w:numPr>
          <w:ilvl w:val="0"/>
          <w:numId w:val="43"/>
        </w:numPr>
        <w:rPr>
          <w:rFonts w:cs="Times New Roman"/>
          <w:color w:val="000000" w:themeColor="text1"/>
          <w:sz w:val="26"/>
          <w:szCs w:val="26"/>
        </w:rPr>
      </w:pPr>
      <w:r w:rsidRPr="00DC1C29">
        <w:rPr>
          <w:rFonts w:cs="Times New Roman"/>
          <w:color w:val="000000" w:themeColor="text1"/>
          <w:sz w:val="26"/>
          <w:szCs w:val="26"/>
        </w:rPr>
        <w:t>State được tập trung quản lý ở StatefulWidget gốc [13]</w:t>
      </w:r>
    </w:p>
    <w:p w14:paraId="35762CD1" w14:textId="77777777" w:rsidR="00DC1C29" w:rsidRPr="00DC1C29" w:rsidRDefault="00DC1C29" w:rsidP="00F12EDB">
      <w:pPr>
        <w:numPr>
          <w:ilvl w:val="0"/>
          <w:numId w:val="43"/>
        </w:numPr>
        <w:rPr>
          <w:rFonts w:cs="Times New Roman"/>
          <w:color w:val="000000" w:themeColor="text1"/>
          <w:sz w:val="26"/>
          <w:szCs w:val="26"/>
        </w:rPr>
      </w:pPr>
      <w:r w:rsidRPr="00DC1C29">
        <w:rPr>
          <w:rFonts w:cs="Times New Roman"/>
          <w:color w:val="000000" w:themeColor="text1"/>
          <w:sz w:val="26"/>
          <w:szCs w:val="26"/>
        </w:rPr>
        <w:t>Các widget con StatelessWidget chỉ đảm nhiệm phần hiển thị [12]</w:t>
      </w:r>
    </w:p>
    <w:p w14:paraId="11A21D34" w14:textId="77777777" w:rsidR="00DC1C29" w:rsidRPr="00DC1C29" w:rsidRDefault="00DC1C29" w:rsidP="00F12EDB">
      <w:pPr>
        <w:numPr>
          <w:ilvl w:val="0"/>
          <w:numId w:val="43"/>
        </w:numPr>
        <w:rPr>
          <w:rFonts w:cs="Times New Roman"/>
          <w:color w:val="000000" w:themeColor="text1"/>
          <w:sz w:val="26"/>
          <w:szCs w:val="26"/>
        </w:rPr>
      </w:pPr>
      <w:r w:rsidRPr="00DC1C29">
        <w:rPr>
          <w:rFonts w:cs="Times New Roman"/>
          <w:color w:val="000000" w:themeColor="text1"/>
          <w:sz w:val="26"/>
          <w:szCs w:val="26"/>
        </w:rPr>
        <w:t>Tách biệt rõ ràng giữa giao diện và logic xử lý</w:t>
      </w:r>
    </w:p>
    <w:p w14:paraId="13470E1D" w14:textId="77777777" w:rsidR="00DC1C29" w:rsidRPr="00DC1C29" w:rsidRDefault="00DC1C29" w:rsidP="00F12EDB">
      <w:pPr>
        <w:numPr>
          <w:ilvl w:val="0"/>
          <w:numId w:val="43"/>
        </w:numPr>
        <w:rPr>
          <w:rFonts w:cs="Times New Roman"/>
          <w:color w:val="000000" w:themeColor="text1"/>
          <w:sz w:val="26"/>
          <w:szCs w:val="26"/>
        </w:rPr>
      </w:pPr>
      <w:r w:rsidRPr="00DC1C29">
        <w:rPr>
          <w:rFonts w:cs="Times New Roman"/>
          <w:color w:val="000000" w:themeColor="text1"/>
          <w:sz w:val="26"/>
          <w:szCs w:val="26"/>
        </w:rPr>
        <w:t>Luồng dữ liệu một chiều (unidirectional data flow)</w:t>
      </w:r>
    </w:p>
    <w:p w14:paraId="47EBE1FD" w14:textId="22FCE71A" w:rsidR="00EE3E7E" w:rsidRPr="00616918" w:rsidRDefault="005D438B" w:rsidP="001B7C2B">
      <w:pPr>
        <w:pStyle w:val="Heading3"/>
        <w:rPr>
          <w:rFonts w:ascii="Times New Roman" w:hAnsi="Times New Roman" w:cs="Times New Roman"/>
          <w:color w:val="000000" w:themeColor="text1"/>
        </w:rPr>
      </w:pPr>
      <w:bookmarkStart w:id="27" w:name="_Toc211333810"/>
      <w:r w:rsidRPr="00616918">
        <w:rPr>
          <w:rFonts w:ascii="Times New Roman" w:hAnsi="Times New Roman" w:cs="Times New Roman"/>
          <w:color w:val="000000" w:themeColor="text1"/>
        </w:rPr>
        <w:t>2.7</w:t>
      </w:r>
      <w:r w:rsidR="00EE3E7E" w:rsidRPr="00616918">
        <w:rPr>
          <w:rFonts w:ascii="Times New Roman" w:hAnsi="Times New Roman" w:cs="Times New Roman"/>
          <w:color w:val="000000" w:themeColor="text1"/>
        </w:rPr>
        <w:t>. Navigation Implementation</w:t>
      </w:r>
      <w:bookmarkEnd w:id="27"/>
    </w:p>
    <w:p w14:paraId="3F498AF1"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NavBarWidget Implementation:</w:t>
      </w:r>
    </w:p>
    <w:p w14:paraId="036405D6"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class NavBarWidget extends StatelessWidget {</w:t>
      </w:r>
    </w:p>
    <w:p w14:paraId="2F40A4C1"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int currentIndex;</w:t>
      </w:r>
    </w:p>
    <w:p w14:paraId="5DFD5AE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final Function(int) onDestinationSelected;</w:t>
      </w:r>
    </w:p>
    <w:p w14:paraId="5B9615A1" w14:textId="77777777" w:rsidR="00EE3E7E" w:rsidRPr="00EE3E7E" w:rsidRDefault="00EE3E7E" w:rsidP="00EE3E7E">
      <w:pPr>
        <w:rPr>
          <w:rFonts w:cs="Times New Roman"/>
          <w:bCs/>
          <w:color w:val="000000" w:themeColor="text1"/>
          <w:sz w:val="26"/>
          <w:szCs w:val="26"/>
        </w:rPr>
      </w:pPr>
    </w:p>
    <w:p w14:paraId="27C8B20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const NavBarWidget({</w:t>
      </w:r>
    </w:p>
    <w:p w14:paraId="5962B000"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super.key,</w:t>
      </w:r>
    </w:p>
    <w:p w14:paraId="3A06DAB3"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this.currentIndex,</w:t>
      </w:r>
    </w:p>
    <w:p w14:paraId="3400D1A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required this.onDestinationSelected,</w:t>
      </w:r>
    </w:p>
    <w:p w14:paraId="1E78D316"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1C46A26D" w14:textId="77777777" w:rsidR="00EE3E7E" w:rsidRPr="00EE3E7E" w:rsidRDefault="00EE3E7E" w:rsidP="00EE3E7E">
      <w:pPr>
        <w:rPr>
          <w:rFonts w:cs="Times New Roman"/>
          <w:bCs/>
          <w:color w:val="000000" w:themeColor="text1"/>
          <w:sz w:val="26"/>
          <w:szCs w:val="26"/>
        </w:rPr>
      </w:pPr>
    </w:p>
    <w:p w14:paraId="5CD1E23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@override</w:t>
      </w:r>
    </w:p>
    <w:p w14:paraId="7AE182FE"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Widget build(BuildContext context) {</w:t>
      </w:r>
    </w:p>
    <w:p w14:paraId="386B50F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return NavigationBar(</w:t>
      </w:r>
    </w:p>
    <w:p w14:paraId="080F10E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destinations: [</w:t>
      </w:r>
    </w:p>
    <w:p w14:paraId="4507D4E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NavigationDestination(icon: Icon(Icons.home), label: "Part 1"),</w:t>
      </w:r>
    </w:p>
    <w:p w14:paraId="587F156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NavigationDestination(icon: Icon(Icons.home_work), label: "Part 2"),</w:t>
      </w:r>
    </w:p>
    <w:p w14:paraId="1E6503CF"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244FEB8D"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onDestinationSelected: onDestinationSelected,</w:t>
      </w:r>
    </w:p>
    <w:p w14:paraId="290C416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lastRenderedPageBreak/>
        <w:t xml:space="preserve">      selectedIndex: currentIndex,</w:t>
      </w:r>
    </w:p>
    <w:p w14:paraId="5636340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7876FD68"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w:t>
      </w:r>
    </w:p>
    <w:p w14:paraId="07E46B35"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w:t>
      </w:r>
    </w:p>
    <w:p w14:paraId="74BDA286" w14:textId="77777777" w:rsidR="00452ABF" w:rsidRPr="00452ABF" w:rsidRDefault="00452ABF" w:rsidP="00452ABF">
      <w:pPr>
        <w:rPr>
          <w:rFonts w:cs="Times New Roman"/>
          <w:b/>
          <w:bCs/>
          <w:color w:val="000000" w:themeColor="text1"/>
          <w:sz w:val="26"/>
          <w:szCs w:val="26"/>
        </w:rPr>
      </w:pPr>
      <w:r w:rsidRPr="00452ABF">
        <w:rPr>
          <w:rFonts w:cs="Times New Roman"/>
          <w:b/>
          <w:bCs/>
          <w:color w:val="000000" w:themeColor="text1"/>
          <w:sz w:val="26"/>
          <w:szCs w:val="26"/>
        </w:rPr>
        <w:t>Điểm mới:</w:t>
      </w:r>
    </w:p>
    <w:p w14:paraId="2A10DCE7" w14:textId="77777777" w:rsidR="00452ABF" w:rsidRPr="00452ABF" w:rsidRDefault="00452ABF" w:rsidP="00F12EDB">
      <w:pPr>
        <w:numPr>
          <w:ilvl w:val="0"/>
          <w:numId w:val="44"/>
        </w:numPr>
        <w:rPr>
          <w:rFonts w:cs="Times New Roman"/>
          <w:color w:val="000000" w:themeColor="text1"/>
          <w:sz w:val="26"/>
          <w:szCs w:val="26"/>
        </w:rPr>
      </w:pPr>
      <w:r w:rsidRPr="00452ABF">
        <w:rPr>
          <w:rFonts w:cs="Times New Roman"/>
          <w:color w:val="000000" w:themeColor="text1"/>
          <w:sz w:val="26"/>
          <w:szCs w:val="26"/>
        </w:rPr>
        <w:t>Sử dụng widget NavigationBar cho thanh điều hướng dưới cùng theo Material 3</w:t>
      </w:r>
    </w:p>
    <w:p w14:paraId="63F744E2" w14:textId="77777777" w:rsidR="00452ABF" w:rsidRPr="00452ABF" w:rsidRDefault="00452ABF" w:rsidP="00F12EDB">
      <w:pPr>
        <w:numPr>
          <w:ilvl w:val="0"/>
          <w:numId w:val="44"/>
        </w:numPr>
        <w:rPr>
          <w:rFonts w:cs="Times New Roman"/>
          <w:color w:val="000000" w:themeColor="text1"/>
          <w:sz w:val="26"/>
          <w:szCs w:val="26"/>
        </w:rPr>
      </w:pPr>
      <w:r w:rsidRPr="00452ABF">
        <w:rPr>
          <w:rFonts w:cs="Times New Roman"/>
          <w:color w:val="000000" w:themeColor="text1"/>
          <w:sz w:val="26"/>
          <w:szCs w:val="26"/>
        </w:rPr>
        <w:t>Hai điểm đến: Part 1 (báo cáo cá nhân), Part 2 (báo cáo nhóm)</w:t>
      </w:r>
    </w:p>
    <w:p w14:paraId="201A906F" w14:textId="77777777" w:rsidR="00452ABF" w:rsidRPr="00452ABF" w:rsidRDefault="00452ABF" w:rsidP="00F12EDB">
      <w:pPr>
        <w:numPr>
          <w:ilvl w:val="0"/>
          <w:numId w:val="44"/>
        </w:numPr>
        <w:rPr>
          <w:rFonts w:cs="Times New Roman"/>
          <w:color w:val="000000" w:themeColor="text1"/>
          <w:sz w:val="26"/>
          <w:szCs w:val="26"/>
        </w:rPr>
      </w:pPr>
      <w:r w:rsidRPr="00452ABF">
        <w:rPr>
          <w:rFonts w:cs="Times New Roman"/>
          <w:color w:val="000000" w:themeColor="text1"/>
          <w:sz w:val="26"/>
          <w:szCs w:val="26"/>
        </w:rPr>
        <w:t>selectedIndex được điều khiển từ state của widget cha</w:t>
      </w:r>
    </w:p>
    <w:p w14:paraId="3623AF3E" w14:textId="77777777" w:rsidR="00452ABF" w:rsidRPr="00452ABF" w:rsidRDefault="00452ABF" w:rsidP="00F12EDB">
      <w:pPr>
        <w:numPr>
          <w:ilvl w:val="0"/>
          <w:numId w:val="44"/>
        </w:numPr>
        <w:rPr>
          <w:rFonts w:cs="Times New Roman"/>
          <w:color w:val="000000" w:themeColor="text1"/>
          <w:sz w:val="26"/>
          <w:szCs w:val="26"/>
        </w:rPr>
      </w:pPr>
      <w:r w:rsidRPr="00452ABF">
        <w:rPr>
          <w:rFonts w:cs="Times New Roman"/>
          <w:color w:val="000000" w:themeColor="text1"/>
          <w:sz w:val="26"/>
          <w:szCs w:val="26"/>
        </w:rPr>
        <w:t>Sử dụng callback pattern để ủy quyền logic điều hướng lên widget cha</w:t>
      </w:r>
    </w:p>
    <w:p w14:paraId="1206AADA" w14:textId="77777777" w:rsidR="00452ABF" w:rsidRPr="00452ABF" w:rsidRDefault="00452ABF" w:rsidP="00F12EDB">
      <w:pPr>
        <w:numPr>
          <w:ilvl w:val="0"/>
          <w:numId w:val="44"/>
        </w:numPr>
        <w:rPr>
          <w:rFonts w:cs="Times New Roman"/>
          <w:color w:val="000000" w:themeColor="text1"/>
          <w:sz w:val="26"/>
          <w:szCs w:val="26"/>
        </w:rPr>
      </w:pPr>
      <w:r w:rsidRPr="00452ABF">
        <w:rPr>
          <w:rFonts w:cs="Times New Roman"/>
          <w:color w:val="000000" w:themeColor="text1"/>
          <w:sz w:val="26"/>
          <w:szCs w:val="26"/>
        </w:rPr>
        <w:t>Là StatelessWidget vì chỉ hiển thị trạng thái hiện tại [12]</w:t>
      </w:r>
    </w:p>
    <w:p w14:paraId="733B40D4" w14:textId="77777777" w:rsidR="00EE3E7E" w:rsidRPr="00EE3E7E" w:rsidRDefault="00EE3E7E" w:rsidP="00EE3E7E">
      <w:pPr>
        <w:rPr>
          <w:rFonts w:cs="Times New Roman"/>
          <w:bCs/>
          <w:color w:val="000000" w:themeColor="text1"/>
          <w:sz w:val="26"/>
          <w:szCs w:val="26"/>
        </w:rPr>
      </w:pPr>
      <w:r w:rsidRPr="00EE3E7E">
        <w:rPr>
          <w:rFonts w:cs="Times New Roman"/>
          <w:b/>
          <w:bCs/>
          <w:color w:val="000000" w:themeColor="text1"/>
          <w:sz w:val="26"/>
          <w:szCs w:val="26"/>
        </w:rPr>
        <w:t>Page Switching Logic:</w:t>
      </w:r>
    </w:p>
    <w:p w14:paraId="4332EFA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List&lt;Widget&gt; get _pages =&gt; [</w:t>
      </w:r>
    </w:p>
    <w:p w14:paraId="14202C57"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Part1Page(/* pass all props */),</w:t>
      </w:r>
    </w:p>
    <w:p w14:paraId="3151BD34"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  const Part2Page(),</w:t>
      </w:r>
    </w:p>
    <w:p w14:paraId="156F1F5A" w14:textId="3510184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w:t>
      </w:r>
    </w:p>
    <w:p w14:paraId="63127C29" w14:textId="77777777" w:rsidR="00EE3E7E" w:rsidRPr="00EE3E7E" w:rsidRDefault="00EE3E7E" w:rsidP="00EE3E7E">
      <w:pPr>
        <w:rPr>
          <w:rFonts w:cs="Times New Roman"/>
          <w:bCs/>
          <w:color w:val="000000" w:themeColor="text1"/>
          <w:sz w:val="26"/>
          <w:szCs w:val="26"/>
        </w:rPr>
      </w:pPr>
      <w:r w:rsidRPr="00EE3E7E">
        <w:rPr>
          <w:rFonts w:cs="Times New Roman"/>
          <w:bCs/>
          <w:color w:val="000000" w:themeColor="text1"/>
          <w:sz w:val="26"/>
          <w:szCs w:val="26"/>
        </w:rPr>
        <w:t>body: _pages[currentIndex],</w:t>
      </w:r>
    </w:p>
    <w:p w14:paraId="5F34A75D" w14:textId="77777777" w:rsidR="00B46BD9" w:rsidRPr="00B46BD9" w:rsidRDefault="00B46BD9" w:rsidP="00B46BD9">
      <w:pPr>
        <w:rPr>
          <w:rFonts w:cs="Times New Roman"/>
          <w:b/>
          <w:bCs/>
          <w:color w:val="000000" w:themeColor="text1"/>
          <w:sz w:val="26"/>
          <w:szCs w:val="26"/>
        </w:rPr>
      </w:pPr>
      <w:r w:rsidRPr="00B46BD9">
        <w:rPr>
          <w:rFonts w:cs="Times New Roman"/>
          <w:b/>
          <w:bCs/>
          <w:color w:val="000000" w:themeColor="text1"/>
          <w:sz w:val="26"/>
          <w:szCs w:val="26"/>
        </w:rPr>
        <w:t>Điểm mới:</w:t>
      </w:r>
    </w:p>
    <w:p w14:paraId="020584BD" w14:textId="77777777" w:rsidR="00B46BD9" w:rsidRPr="00B46BD9" w:rsidRDefault="00B46BD9" w:rsidP="00F12EDB">
      <w:pPr>
        <w:numPr>
          <w:ilvl w:val="0"/>
          <w:numId w:val="45"/>
        </w:numPr>
        <w:rPr>
          <w:rFonts w:cs="Times New Roman"/>
          <w:color w:val="000000" w:themeColor="text1"/>
          <w:sz w:val="26"/>
          <w:szCs w:val="26"/>
        </w:rPr>
      </w:pPr>
      <w:r w:rsidRPr="00B46BD9">
        <w:rPr>
          <w:rFonts w:cs="Times New Roman"/>
          <w:color w:val="000000" w:themeColor="text1"/>
          <w:sz w:val="26"/>
          <w:szCs w:val="26"/>
        </w:rPr>
        <w:t>Phương thức getter _pages tạo danh sách widget khi cần</w:t>
      </w:r>
    </w:p>
    <w:p w14:paraId="28C1F3FE" w14:textId="77777777" w:rsidR="00B46BD9" w:rsidRPr="00B46BD9" w:rsidRDefault="00B46BD9" w:rsidP="00F12EDB">
      <w:pPr>
        <w:numPr>
          <w:ilvl w:val="0"/>
          <w:numId w:val="45"/>
        </w:numPr>
        <w:rPr>
          <w:rFonts w:cs="Times New Roman"/>
          <w:color w:val="000000" w:themeColor="text1"/>
          <w:sz w:val="26"/>
          <w:szCs w:val="26"/>
        </w:rPr>
      </w:pPr>
      <w:r w:rsidRPr="00B46BD9">
        <w:rPr>
          <w:rFonts w:cs="Times New Roman"/>
          <w:color w:val="000000" w:themeColor="text1"/>
          <w:sz w:val="26"/>
          <w:szCs w:val="26"/>
        </w:rPr>
        <w:t>Chọn trang dựa trên chỉ số index</w:t>
      </w:r>
    </w:p>
    <w:p w14:paraId="33BA2CFF" w14:textId="77777777" w:rsidR="00B46BD9" w:rsidRPr="00B46BD9" w:rsidRDefault="00B46BD9" w:rsidP="00F12EDB">
      <w:pPr>
        <w:numPr>
          <w:ilvl w:val="0"/>
          <w:numId w:val="45"/>
        </w:numPr>
        <w:rPr>
          <w:rFonts w:cs="Times New Roman"/>
          <w:color w:val="000000" w:themeColor="text1"/>
          <w:sz w:val="26"/>
          <w:szCs w:val="26"/>
        </w:rPr>
      </w:pPr>
      <w:r w:rsidRPr="00B46BD9">
        <w:rPr>
          <w:rFonts w:cs="Times New Roman"/>
          <w:color w:val="000000" w:themeColor="text1"/>
          <w:sz w:val="26"/>
          <w:szCs w:val="26"/>
        </w:rPr>
        <w:t>Part1Page nhận toàn bộ state, Part2Page là trang giữ chỗ</w:t>
      </w:r>
    </w:p>
    <w:p w14:paraId="085CF554" w14:textId="77777777" w:rsidR="00B46BD9" w:rsidRPr="00B46BD9" w:rsidRDefault="00B46BD9" w:rsidP="00F12EDB">
      <w:pPr>
        <w:numPr>
          <w:ilvl w:val="0"/>
          <w:numId w:val="45"/>
        </w:numPr>
        <w:rPr>
          <w:rFonts w:cs="Times New Roman"/>
          <w:color w:val="000000" w:themeColor="text1"/>
          <w:sz w:val="26"/>
          <w:szCs w:val="26"/>
        </w:rPr>
      </w:pPr>
      <w:r w:rsidRPr="00B46BD9">
        <w:rPr>
          <w:rFonts w:cs="Times New Roman"/>
          <w:color w:val="000000" w:themeColor="text1"/>
          <w:sz w:val="26"/>
          <w:szCs w:val="26"/>
        </w:rPr>
        <w:t>Chuyển trang hiệu quả mà không cần tạo lại toàn bộ cây widget</w:t>
      </w:r>
    </w:p>
    <w:p w14:paraId="6DCA1A13" w14:textId="4C03D0B9" w:rsidR="00EE3E7E" w:rsidRPr="00616918" w:rsidRDefault="00D97490" w:rsidP="001B7C2B">
      <w:pPr>
        <w:pStyle w:val="Heading2"/>
        <w:rPr>
          <w:rFonts w:ascii="Times New Roman" w:hAnsi="Times New Roman" w:cs="Times New Roman"/>
          <w:color w:val="000000" w:themeColor="text1"/>
        </w:rPr>
      </w:pPr>
      <w:bookmarkStart w:id="28" w:name="_Toc211333811"/>
      <w:r w:rsidRPr="00616918">
        <w:rPr>
          <w:rFonts w:ascii="Times New Roman" w:hAnsi="Times New Roman" w:cs="Times New Roman"/>
          <w:color w:val="000000" w:themeColor="text1"/>
        </w:rPr>
        <w:t>3. Triển khai Part 2</w:t>
      </w:r>
      <w:bookmarkEnd w:id="28"/>
    </w:p>
    <w:p w14:paraId="195E79B3" w14:textId="61685AEA" w:rsidR="00444177" w:rsidRPr="00616918" w:rsidRDefault="00444177" w:rsidP="001B7C2B">
      <w:pPr>
        <w:pStyle w:val="Heading3"/>
        <w:rPr>
          <w:rFonts w:ascii="Times New Roman" w:hAnsi="Times New Roman" w:cs="Times New Roman"/>
          <w:color w:val="000000" w:themeColor="text1"/>
        </w:rPr>
      </w:pPr>
      <w:bookmarkStart w:id="29" w:name="_Toc211333812"/>
      <w:r w:rsidRPr="00616918">
        <w:rPr>
          <w:rFonts w:ascii="Times New Roman" w:hAnsi="Times New Roman" w:cs="Times New Roman"/>
          <w:color w:val="000000" w:themeColor="text1"/>
        </w:rPr>
        <w:t>3.1. CustomSwitch Implementation</w:t>
      </w:r>
      <w:bookmarkEnd w:id="29"/>
    </w:p>
    <w:p w14:paraId="4AF851F8" w14:textId="17F7D38D"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336D821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CustomSwitch extends StatefulWidget {</w:t>
      </w:r>
    </w:p>
    <w:p w14:paraId="0B2494E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bool initialValue;</w:t>
      </w:r>
    </w:p>
    <w:p w14:paraId="13CBE6B4" w14:textId="05FEC349"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ValueChanged&lt;bool&gt; onChanged;</w:t>
      </w:r>
    </w:p>
    <w:p w14:paraId="105E525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const CustomSwitch({</w:t>
      </w:r>
    </w:p>
    <w:p w14:paraId="0D88DFD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super.key,</w:t>
      </w:r>
    </w:p>
    <w:p w14:paraId="570022F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this.initialValue,</w:t>
      </w:r>
    </w:p>
    <w:p w14:paraId="3B49E16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this.onChanged,</w:t>
      </w:r>
    </w:p>
    <w:p w14:paraId="1DBF4A3F" w14:textId="48B90D1C"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E90184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08FFF08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State&lt;CustomSwitch&gt; createState() =&gt; _CustomSwitchState();</w:t>
      </w:r>
    </w:p>
    <w:p w14:paraId="12DBE3E1" w14:textId="05753853"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18C1FCD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_CustomSwitchState extends State&lt;CustomSwitch&gt; {</w:t>
      </w:r>
    </w:p>
    <w:p w14:paraId="2FBF9C3F" w14:textId="6EA5AFC5"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late bool _isOn;</w:t>
      </w:r>
    </w:p>
    <w:p w14:paraId="64D9D6A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140CC69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initState() {</w:t>
      </w:r>
    </w:p>
    <w:p w14:paraId="492B8DB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super.initState();</w:t>
      </w:r>
    </w:p>
    <w:p w14:paraId="26E8467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_isOn = widget.initialValue;</w:t>
      </w:r>
    </w:p>
    <w:p w14:paraId="2DCA1B3F" w14:textId="69956170"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D83FE4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0BBFB59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54A5ADE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Switch(</w:t>
      </w:r>
    </w:p>
    <w:p w14:paraId="730E620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value: _isOn,</w:t>
      </w:r>
    </w:p>
    <w:p w14:paraId="09D33C8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(value) {</w:t>
      </w:r>
    </w:p>
    <w:p w14:paraId="07C4B68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209AD2C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_isOn = value;</w:t>
      </w:r>
    </w:p>
    <w:p w14:paraId="6E93DFB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9F9A89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widget.onChanged(value);</w:t>
      </w:r>
    </w:p>
    <w:p w14:paraId="39C5D60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5B0288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activeColor: Colors.green,</w:t>
      </w:r>
    </w:p>
    <w:p w14:paraId="020F8B0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inactiveThumbColor: Colors.grey,</w:t>
      </w:r>
    </w:p>
    <w:p w14:paraId="29563AA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6C14023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6A5CCA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28703649" w14:textId="77777777" w:rsidR="004C2161" w:rsidRPr="004C2161" w:rsidRDefault="004C2161" w:rsidP="004C2161">
      <w:pPr>
        <w:rPr>
          <w:rFonts w:cs="Times New Roman"/>
          <w:b/>
          <w:bCs/>
          <w:color w:val="000000" w:themeColor="text1"/>
          <w:sz w:val="26"/>
          <w:szCs w:val="26"/>
        </w:rPr>
      </w:pPr>
      <w:r w:rsidRPr="004C2161">
        <w:rPr>
          <w:rFonts w:cs="Times New Roman"/>
          <w:b/>
          <w:bCs/>
          <w:color w:val="000000" w:themeColor="text1"/>
          <w:sz w:val="26"/>
          <w:szCs w:val="26"/>
        </w:rPr>
        <w:t>Điểm mới so với cơ sở lý thuyết:</w:t>
      </w:r>
    </w:p>
    <w:p w14:paraId="73DF5FE4" w14:textId="77777777" w:rsidR="004C2161" w:rsidRPr="004C2161" w:rsidRDefault="004C2161" w:rsidP="00F12EDB">
      <w:pPr>
        <w:numPr>
          <w:ilvl w:val="0"/>
          <w:numId w:val="46"/>
        </w:numPr>
        <w:rPr>
          <w:rFonts w:cs="Times New Roman"/>
          <w:color w:val="000000" w:themeColor="text1"/>
          <w:sz w:val="26"/>
          <w:szCs w:val="26"/>
        </w:rPr>
      </w:pPr>
      <w:r w:rsidRPr="004C2161">
        <w:rPr>
          <w:rFonts w:cs="Times New Roman"/>
          <w:color w:val="000000" w:themeColor="text1"/>
          <w:sz w:val="26"/>
          <w:szCs w:val="26"/>
        </w:rPr>
        <w:t>Bọc Switch trong StatefulWidget để quản lý state nội bộ</w:t>
      </w:r>
    </w:p>
    <w:p w14:paraId="5B6E91B5" w14:textId="77777777" w:rsidR="004C2161" w:rsidRPr="004C2161" w:rsidRDefault="004C2161" w:rsidP="00F12EDB">
      <w:pPr>
        <w:numPr>
          <w:ilvl w:val="0"/>
          <w:numId w:val="46"/>
        </w:numPr>
        <w:rPr>
          <w:rFonts w:cs="Times New Roman"/>
          <w:color w:val="000000" w:themeColor="text1"/>
          <w:sz w:val="26"/>
          <w:szCs w:val="26"/>
        </w:rPr>
      </w:pPr>
      <w:r w:rsidRPr="004C2161">
        <w:rPr>
          <w:rFonts w:cs="Times New Roman"/>
          <w:color w:val="000000" w:themeColor="text1"/>
          <w:sz w:val="26"/>
          <w:szCs w:val="26"/>
        </w:rPr>
        <w:t>initState khởi tạo _isOn từ tham số widget.initialValue</w:t>
      </w:r>
    </w:p>
    <w:p w14:paraId="3BD8AB8A" w14:textId="77777777" w:rsidR="004C2161" w:rsidRPr="004C2161" w:rsidRDefault="004C2161" w:rsidP="00F12EDB">
      <w:pPr>
        <w:numPr>
          <w:ilvl w:val="0"/>
          <w:numId w:val="46"/>
        </w:numPr>
        <w:rPr>
          <w:rFonts w:cs="Times New Roman"/>
          <w:color w:val="000000" w:themeColor="text1"/>
          <w:sz w:val="26"/>
          <w:szCs w:val="26"/>
        </w:rPr>
      </w:pPr>
      <w:r w:rsidRPr="004C2161">
        <w:rPr>
          <w:rFonts w:cs="Times New Roman"/>
          <w:color w:val="000000" w:themeColor="text1"/>
          <w:sz w:val="26"/>
          <w:szCs w:val="26"/>
        </w:rPr>
        <w:t>setState cập nhật state nội bộ trước khi gọi callback của widget cha</w:t>
      </w:r>
    </w:p>
    <w:p w14:paraId="02399E5C" w14:textId="77777777" w:rsidR="004C2161" w:rsidRPr="004C2161" w:rsidRDefault="004C2161" w:rsidP="00F12EDB">
      <w:pPr>
        <w:numPr>
          <w:ilvl w:val="0"/>
          <w:numId w:val="46"/>
        </w:numPr>
        <w:rPr>
          <w:rFonts w:cs="Times New Roman"/>
          <w:color w:val="000000" w:themeColor="text1"/>
          <w:sz w:val="26"/>
          <w:szCs w:val="26"/>
        </w:rPr>
      </w:pPr>
      <w:r w:rsidRPr="004C2161">
        <w:rPr>
          <w:rFonts w:cs="Times New Roman"/>
          <w:color w:val="000000" w:themeColor="text1"/>
          <w:sz w:val="26"/>
          <w:szCs w:val="26"/>
        </w:rPr>
        <w:t>Màu tùy chỉnh: xanh lá cho thumb khi active, xám khi inactive</w:t>
      </w:r>
    </w:p>
    <w:p w14:paraId="777CDF00" w14:textId="77777777" w:rsidR="004C2161" w:rsidRPr="004C2161" w:rsidRDefault="004C2161" w:rsidP="00F12EDB">
      <w:pPr>
        <w:numPr>
          <w:ilvl w:val="0"/>
          <w:numId w:val="46"/>
        </w:numPr>
        <w:rPr>
          <w:rFonts w:cs="Times New Roman"/>
          <w:color w:val="000000" w:themeColor="text1"/>
          <w:sz w:val="26"/>
          <w:szCs w:val="26"/>
        </w:rPr>
      </w:pPr>
      <w:r w:rsidRPr="004C2161">
        <w:rPr>
          <w:rFonts w:cs="Times New Roman"/>
          <w:color w:val="000000" w:themeColor="text1"/>
          <w:sz w:val="26"/>
          <w:szCs w:val="26"/>
        </w:rPr>
        <w:t>Từ khóa late cho _isOn vì được khởi tạo trong initState</w:t>
      </w:r>
    </w:p>
    <w:p w14:paraId="0C83E9F5" w14:textId="77777777" w:rsidR="004C2161" w:rsidRPr="004C2161" w:rsidRDefault="004C2161" w:rsidP="00F12EDB">
      <w:pPr>
        <w:numPr>
          <w:ilvl w:val="0"/>
          <w:numId w:val="46"/>
        </w:numPr>
        <w:rPr>
          <w:rFonts w:cs="Times New Roman"/>
          <w:color w:val="000000" w:themeColor="text1"/>
          <w:sz w:val="26"/>
          <w:szCs w:val="26"/>
        </w:rPr>
      </w:pPr>
      <w:r w:rsidRPr="004C2161">
        <w:rPr>
          <w:rFonts w:cs="Times New Roman"/>
          <w:color w:val="000000" w:themeColor="text1"/>
          <w:sz w:val="26"/>
          <w:szCs w:val="26"/>
        </w:rPr>
        <w:t>Tách biệt state nội bộ (_isOn) với callback bên ngoài</w:t>
      </w:r>
    </w:p>
    <w:p w14:paraId="3BB31639" w14:textId="77777777" w:rsidR="004C2161" w:rsidRPr="004C2161" w:rsidRDefault="004C2161" w:rsidP="004C2161">
      <w:pPr>
        <w:rPr>
          <w:rFonts w:cs="Times New Roman"/>
          <w:b/>
          <w:bCs/>
          <w:color w:val="000000" w:themeColor="text1"/>
          <w:sz w:val="26"/>
          <w:szCs w:val="26"/>
        </w:rPr>
      </w:pPr>
      <w:r w:rsidRPr="004C2161">
        <w:rPr>
          <w:rFonts w:cs="Times New Roman"/>
          <w:b/>
          <w:bCs/>
          <w:color w:val="000000" w:themeColor="text1"/>
          <w:sz w:val="26"/>
          <w:szCs w:val="26"/>
        </w:rPr>
        <w:t>Luồng xử lý state:</w:t>
      </w:r>
    </w:p>
    <w:p w14:paraId="606867B7" w14:textId="77777777" w:rsidR="004C2161" w:rsidRPr="004C2161" w:rsidRDefault="004C2161" w:rsidP="00F12EDB">
      <w:pPr>
        <w:numPr>
          <w:ilvl w:val="0"/>
          <w:numId w:val="47"/>
        </w:numPr>
        <w:rPr>
          <w:rFonts w:cs="Times New Roman"/>
          <w:color w:val="000000" w:themeColor="text1"/>
          <w:sz w:val="26"/>
          <w:szCs w:val="26"/>
        </w:rPr>
      </w:pPr>
      <w:r w:rsidRPr="004C2161">
        <w:rPr>
          <w:rFonts w:cs="Times New Roman"/>
          <w:color w:val="000000" w:themeColor="text1"/>
          <w:sz w:val="26"/>
          <w:szCs w:val="26"/>
        </w:rPr>
        <w:t>Người dùng bấm vào switch</w:t>
      </w:r>
    </w:p>
    <w:p w14:paraId="205FBD9C" w14:textId="77777777" w:rsidR="004C2161" w:rsidRPr="004C2161" w:rsidRDefault="004C2161" w:rsidP="00F12EDB">
      <w:pPr>
        <w:numPr>
          <w:ilvl w:val="0"/>
          <w:numId w:val="47"/>
        </w:numPr>
        <w:rPr>
          <w:rFonts w:cs="Times New Roman"/>
          <w:color w:val="000000" w:themeColor="text1"/>
          <w:sz w:val="26"/>
          <w:szCs w:val="26"/>
        </w:rPr>
      </w:pPr>
      <w:r w:rsidRPr="004C2161">
        <w:rPr>
          <w:rFonts w:cs="Times New Roman"/>
          <w:color w:val="000000" w:themeColor="text1"/>
          <w:sz w:val="26"/>
          <w:szCs w:val="26"/>
        </w:rPr>
        <w:t>Callback onChanged được kích hoạt với giá trị mới</w:t>
      </w:r>
    </w:p>
    <w:p w14:paraId="13F9D341" w14:textId="77777777" w:rsidR="004C2161" w:rsidRPr="004C2161" w:rsidRDefault="004C2161" w:rsidP="00F12EDB">
      <w:pPr>
        <w:numPr>
          <w:ilvl w:val="0"/>
          <w:numId w:val="47"/>
        </w:numPr>
        <w:rPr>
          <w:rFonts w:cs="Times New Roman"/>
          <w:color w:val="000000" w:themeColor="text1"/>
          <w:sz w:val="26"/>
          <w:szCs w:val="26"/>
        </w:rPr>
      </w:pPr>
      <w:r w:rsidRPr="004C2161">
        <w:rPr>
          <w:rFonts w:cs="Times New Roman"/>
          <w:color w:val="000000" w:themeColor="text1"/>
          <w:sz w:val="26"/>
          <w:szCs w:val="26"/>
        </w:rPr>
        <w:t>setState cập nhật state _isOn bên trong</w:t>
      </w:r>
    </w:p>
    <w:p w14:paraId="722A2653" w14:textId="77777777" w:rsidR="004C2161" w:rsidRPr="004C2161" w:rsidRDefault="004C2161" w:rsidP="00F12EDB">
      <w:pPr>
        <w:numPr>
          <w:ilvl w:val="0"/>
          <w:numId w:val="47"/>
        </w:numPr>
        <w:rPr>
          <w:rFonts w:cs="Times New Roman"/>
          <w:color w:val="000000" w:themeColor="text1"/>
          <w:sz w:val="26"/>
          <w:szCs w:val="26"/>
        </w:rPr>
      </w:pPr>
      <w:r w:rsidRPr="004C2161">
        <w:rPr>
          <w:rFonts w:cs="Times New Roman"/>
          <w:color w:val="000000" w:themeColor="text1"/>
          <w:sz w:val="26"/>
          <w:szCs w:val="26"/>
        </w:rPr>
        <w:t>Callback của widget cha (widget.onChanged) được thông báo</w:t>
      </w:r>
    </w:p>
    <w:p w14:paraId="560D2374" w14:textId="77777777" w:rsidR="004C2161" w:rsidRPr="004C2161" w:rsidRDefault="004C2161" w:rsidP="00F12EDB">
      <w:pPr>
        <w:numPr>
          <w:ilvl w:val="0"/>
          <w:numId w:val="47"/>
        </w:numPr>
        <w:rPr>
          <w:rFonts w:cs="Times New Roman"/>
          <w:color w:val="000000" w:themeColor="text1"/>
          <w:sz w:val="26"/>
          <w:szCs w:val="26"/>
        </w:rPr>
      </w:pPr>
      <w:r w:rsidRPr="004C2161">
        <w:rPr>
          <w:rFonts w:cs="Times New Roman"/>
          <w:color w:val="000000" w:themeColor="text1"/>
          <w:sz w:val="26"/>
          <w:szCs w:val="26"/>
        </w:rPr>
        <w:t>Widget rebuild với trạng thái hiển thị mới</w:t>
      </w:r>
    </w:p>
    <w:p w14:paraId="51160928" w14:textId="77777777" w:rsidR="004C2161" w:rsidRPr="004C2161" w:rsidRDefault="004C2161" w:rsidP="004C2161">
      <w:pPr>
        <w:rPr>
          <w:rFonts w:cs="Times New Roman"/>
          <w:color w:val="000000" w:themeColor="text1"/>
          <w:sz w:val="26"/>
          <w:szCs w:val="26"/>
        </w:rPr>
      </w:pPr>
      <w:r w:rsidRPr="004C2161">
        <w:rPr>
          <w:rFonts w:cs="Times New Roman"/>
          <w:color w:val="000000" w:themeColor="text1"/>
          <w:sz w:val="26"/>
          <w:szCs w:val="26"/>
        </w:rPr>
        <w:t>Khác với ví dụ cơ bản, cách làm này cung cấp mô hình controlled component với cả quản lý state nội bộ lẫn bên ngoài.</w:t>
      </w:r>
    </w:p>
    <w:p w14:paraId="068DC8D3" w14:textId="135C276D" w:rsidR="00444177" w:rsidRPr="00616918" w:rsidRDefault="00444177" w:rsidP="001B7C2B">
      <w:pPr>
        <w:pStyle w:val="Heading3"/>
        <w:rPr>
          <w:rFonts w:ascii="Times New Roman" w:hAnsi="Times New Roman" w:cs="Times New Roman"/>
          <w:color w:val="000000" w:themeColor="text1"/>
        </w:rPr>
      </w:pPr>
      <w:bookmarkStart w:id="30" w:name="_Toc211333813"/>
      <w:r w:rsidRPr="00616918">
        <w:rPr>
          <w:rFonts w:ascii="Times New Roman" w:hAnsi="Times New Roman" w:cs="Times New Roman"/>
          <w:color w:val="000000" w:themeColor="text1"/>
        </w:rPr>
        <w:t>3.2. CustomCheckbox Implementation</w:t>
      </w:r>
      <w:bookmarkEnd w:id="30"/>
    </w:p>
    <w:p w14:paraId="085E02E6" w14:textId="77777777" w:rsidR="00E07962" w:rsidRPr="00616918"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7315B2F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CustomCheckbox extends StatefulWidget {</w:t>
      </w:r>
    </w:p>
    <w:p w14:paraId="22808DF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bool initialValue;</w:t>
      </w:r>
    </w:p>
    <w:p w14:paraId="1A3A357B" w14:textId="5379828D"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ValueChanged&lt;bool&gt; onChanged;</w:t>
      </w:r>
    </w:p>
    <w:p w14:paraId="4622816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CustomCheckbox({</w:t>
      </w:r>
    </w:p>
    <w:p w14:paraId="34CC395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super.key,</w:t>
      </w:r>
    </w:p>
    <w:p w14:paraId="19BFC8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this.initialValue,</w:t>
      </w:r>
    </w:p>
    <w:p w14:paraId="6D8AC55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this.onChanged,</w:t>
      </w:r>
    </w:p>
    <w:p w14:paraId="1C43743E" w14:textId="4F2E8E51"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62CF259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3FE2257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State&lt;CustomCheckbox&gt; createState() =&gt; _CustomCheckboxState();</w:t>
      </w:r>
    </w:p>
    <w:p w14:paraId="3B17EF55" w14:textId="6184BE54"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2045726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_CustomCheckboxState extends State&lt;CustomCheckbox&gt; {</w:t>
      </w:r>
    </w:p>
    <w:p w14:paraId="5B9161A8" w14:textId="52925D9A"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late bool _isChecked;</w:t>
      </w:r>
    </w:p>
    <w:p w14:paraId="735C63B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3A6A3CB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initState() {</w:t>
      </w:r>
    </w:p>
    <w:p w14:paraId="18A8459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super.initState();</w:t>
      </w:r>
    </w:p>
    <w:p w14:paraId="0A81CD0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_isChecked = widget.initialValue;</w:t>
      </w:r>
    </w:p>
    <w:p w14:paraId="6141F1E4" w14:textId="436C85F9"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9E9B20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555FE6E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5B2ADBE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Checkbox(</w:t>
      </w:r>
    </w:p>
    <w:p w14:paraId="1643038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value: _isChecked,</w:t>
      </w:r>
    </w:p>
    <w:p w14:paraId="23EB77B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(value) {</w:t>
      </w:r>
    </w:p>
    <w:p w14:paraId="1B5C4BE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3ED874A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_isChecked = value ?? false;</w:t>
      </w:r>
    </w:p>
    <w:p w14:paraId="1100B43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30E71A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widget.onChanged(_isChecked);</w:t>
      </w:r>
    </w:p>
    <w:p w14:paraId="3C2A0A8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3E38DA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activeColor: Colors.green,</w:t>
      </w:r>
    </w:p>
    <w:p w14:paraId="3BBD1B2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checkColor: Colors.white,</w:t>
      </w:r>
    </w:p>
    <w:p w14:paraId="60C678F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side: const BorderSide(color: Colors.grey, width: 2),</w:t>
      </w:r>
    </w:p>
    <w:p w14:paraId="391B432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5EBAAB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D02461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08B43907" w14:textId="77777777" w:rsidR="00C245A7" w:rsidRPr="00C245A7" w:rsidRDefault="00C245A7" w:rsidP="00C245A7">
      <w:pPr>
        <w:rPr>
          <w:rFonts w:cs="Times New Roman"/>
          <w:b/>
          <w:bCs/>
          <w:color w:val="000000" w:themeColor="text1"/>
          <w:sz w:val="26"/>
          <w:szCs w:val="26"/>
        </w:rPr>
      </w:pPr>
      <w:r w:rsidRPr="00C245A7">
        <w:rPr>
          <w:rFonts w:cs="Times New Roman"/>
          <w:b/>
          <w:bCs/>
          <w:color w:val="000000" w:themeColor="text1"/>
          <w:sz w:val="26"/>
          <w:szCs w:val="26"/>
        </w:rPr>
        <w:lastRenderedPageBreak/>
        <w:t>Điểm mới so với cơ sở lý thuyết:</w:t>
      </w:r>
    </w:p>
    <w:p w14:paraId="04FC8655" w14:textId="77777777" w:rsidR="00C245A7" w:rsidRPr="00C245A7" w:rsidRDefault="00C245A7" w:rsidP="00F12EDB">
      <w:pPr>
        <w:numPr>
          <w:ilvl w:val="0"/>
          <w:numId w:val="48"/>
        </w:numPr>
        <w:rPr>
          <w:rFonts w:cs="Times New Roman"/>
          <w:color w:val="000000" w:themeColor="text1"/>
          <w:sz w:val="26"/>
          <w:szCs w:val="26"/>
        </w:rPr>
      </w:pPr>
      <w:r w:rsidRPr="00C245A7">
        <w:rPr>
          <w:rFonts w:cs="Times New Roman"/>
          <w:color w:val="000000" w:themeColor="text1"/>
          <w:sz w:val="26"/>
          <w:szCs w:val="26"/>
        </w:rPr>
        <w:t>Bọc trong StatefulWidget để quản lý state</w:t>
      </w:r>
    </w:p>
    <w:p w14:paraId="66BA149D" w14:textId="77777777" w:rsidR="00C245A7" w:rsidRPr="00C245A7" w:rsidRDefault="00C245A7" w:rsidP="00F12EDB">
      <w:pPr>
        <w:numPr>
          <w:ilvl w:val="0"/>
          <w:numId w:val="48"/>
        </w:numPr>
        <w:rPr>
          <w:rFonts w:cs="Times New Roman"/>
          <w:color w:val="000000" w:themeColor="text1"/>
          <w:sz w:val="26"/>
          <w:szCs w:val="26"/>
        </w:rPr>
      </w:pPr>
      <w:r w:rsidRPr="00C245A7">
        <w:rPr>
          <w:rFonts w:cs="Times New Roman"/>
          <w:color w:val="000000" w:themeColor="text1"/>
          <w:sz w:val="26"/>
          <w:szCs w:val="26"/>
        </w:rPr>
        <w:t>Xử lý null safety: value ?? false để xử lý giá trị null có thể có từ onChanged</w:t>
      </w:r>
    </w:p>
    <w:p w14:paraId="0BB5AB8C" w14:textId="77777777" w:rsidR="00C245A7" w:rsidRPr="00C245A7" w:rsidRDefault="00C245A7" w:rsidP="00F12EDB">
      <w:pPr>
        <w:numPr>
          <w:ilvl w:val="0"/>
          <w:numId w:val="48"/>
        </w:numPr>
        <w:rPr>
          <w:rFonts w:cs="Times New Roman"/>
          <w:color w:val="000000" w:themeColor="text1"/>
          <w:sz w:val="26"/>
          <w:szCs w:val="26"/>
        </w:rPr>
      </w:pPr>
      <w:r w:rsidRPr="00C245A7">
        <w:rPr>
          <w:rFonts w:cs="Times New Roman"/>
          <w:color w:val="000000" w:themeColor="text1"/>
          <w:sz w:val="26"/>
          <w:szCs w:val="26"/>
        </w:rPr>
        <w:t>Tùy chỉnh giao diện: màu xanh lá khi active, dấu check màu trắng</w:t>
      </w:r>
    </w:p>
    <w:p w14:paraId="5382CB89" w14:textId="77777777" w:rsidR="00C245A7" w:rsidRPr="00C245A7" w:rsidRDefault="00C245A7" w:rsidP="00F12EDB">
      <w:pPr>
        <w:numPr>
          <w:ilvl w:val="0"/>
          <w:numId w:val="48"/>
        </w:numPr>
        <w:rPr>
          <w:rFonts w:cs="Times New Roman"/>
          <w:color w:val="000000" w:themeColor="text1"/>
          <w:sz w:val="26"/>
          <w:szCs w:val="26"/>
        </w:rPr>
      </w:pPr>
      <w:r w:rsidRPr="00C245A7">
        <w:rPr>
          <w:rFonts w:cs="Times New Roman"/>
          <w:color w:val="000000" w:themeColor="text1"/>
          <w:sz w:val="26"/>
          <w:szCs w:val="26"/>
        </w:rPr>
        <w:t>BorderSide với màu xám và độ dày 2 tạo viền nổi bật</w:t>
      </w:r>
    </w:p>
    <w:p w14:paraId="5BC73104" w14:textId="77777777" w:rsidR="00C245A7" w:rsidRPr="00C245A7" w:rsidRDefault="00C245A7" w:rsidP="00F12EDB">
      <w:pPr>
        <w:numPr>
          <w:ilvl w:val="0"/>
          <w:numId w:val="48"/>
        </w:numPr>
        <w:rPr>
          <w:rFonts w:cs="Times New Roman"/>
          <w:color w:val="000000" w:themeColor="text1"/>
          <w:sz w:val="26"/>
          <w:szCs w:val="26"/>
        </w:rPr>
      </w:pPr>
      <w:r w:rsidRPr="00C245A7">
        <w:rPr>
          <w:rFonts w:cs="Times New Roman"/>
          <w:color w:val="000000" w:themeColor="text1"/>
          <w:sz w:val="26"/>
          <w:szCs w:val="26"/>
        </w:rPr>
        <w:t>Chỉ dùng true/false, không hỗ trợ trạng thái null (non-tristate)</w:t>
      </w:r>
    </w:p>
    <w:p w14:paraId="03B05606" w14:textId="77777777" w:rsidR="00C245A7" w:rsidRPr="00C245A7" w:rsidRDefault="00C245A7" w:rsidP="00C245A7">
      <w:pPr>
        <w:rPr>
          <w:rFonts w:cs="Times New Roman"/>
          <w:b/>
          <w:bCs/>
          <w:color w:val="000000" w:themeColor="text1"/>
          <w:sz w:val="26"/>
          <w:szCs w:val="26"/>
        </w:rPr>
      </w:pPr>
      <w:r w:rsidRPr="00C245A7">
        <w:rPr>
          <w:rFonts w:cs="Times New Roman"/>
          <w:b/>
          <w:bCs/>
          <w:color w:val="000000" w:themeColor="text1"/>
          <w:sz w:val="26"/>
          <w:szCs w:val="26"/>
        </w:rPr>
        <w:t>Tùy chỉnh giao diện:</w:t>
      </w:r>
    </w:p>
    <w:p w14:paraId="1EE0E96A" w14:textId="77777777" w:rsidR="00C245A7" w:rsidRPr="00C245A7" w:rsidRDefault="00C245A7" w:rsidP="00F12EDB">
      <w:pPr>
        <w:numPr>
          <w:ilvl w:val="0"/>
          <w:numId w:val="49"/>
        </w:numPr>
        <w:rPr>
          <w:rFonts w:cs="Times New Roman"/>
          <w:color w:val="000000" w:themeColor="text1"/>
          <w:sz w:val="26"/>
          <w:szCs w:val="26"/>
        </w:rPr>
      </w:pPr>
      <w:r w:rsidRPr="00C245A7">
        <w:rPr>
          <w:rFonts w:cs="Times New Roman"/>
          <w:color w:val="000000" w:themeColor="text1"/>
          <w:sz w:val="26"/>
          <w:szCs w:val="26"/>
        </w:rPr>
        <w:t>activeColor: Màu khi checkbox được chọn</w:t>
      </w:r>
    </w:p>
    <w:p w14:paraId="35675B0E" w14:textId="77777777" w:rsidR="00C245A7" w:rsidRPr="00C245A7" w:rsidRDefault="00C245A7" w:rsidP="00F12EDB">
      <w:pPr>
        <w:numPr>
          <w:ilvl w:val="0"/>
          <w:numId w:val="49"/>
        </w:numPr>
        <w:rPr>
          <w:rFonts w:cs="Times New Roman"/>
          <w:color w:val="000000" w:themeColor="text1"/>
          <w:sz w:val="26"/>
          <w:szCs w:val="26"/>
        </w:rPr>
      </w:pPr>
      <w:r w:rsidRPr="00C245A7">
        <w:rPr>
          <w:rFonts w:cs="Times New Roman"/>
          <w:color w:val="000000" w:themeColor="text1"/>
          <w:sz w:val="26"/>
          <w:szCs w:val="26"/>
        </w:rPr>
        <w:t>checkColor: Màu của biểu tượng dấu check</w:t>
      </w:r>
    </w:p>
    <w:p w14:paraId="591CEFDE" w14:textId="77777777" w:rsidR="00C245A7" w:rsidRPr="00C245A7" w:rsidRDefault="00C245A7" w:rsidP="00F12EDB">
      <w:pPr>
        <w:numPr>
          <w:ilvl w:val="0"/>
          <w:numId w:val="49"/>
        </w:numPr>
        <w:rPr>
          <w:rFonts w:cs="Times New Roman"/>
          <w:color w:val="000000" w:themeColor="text1"/>
          <w:sz w:val="26"/>
          <w:szCs w:val="26"/>
        </w:rPr>
      </w:pPr>
      <w:r w:rsidRPr="00C245A7">
        <w:rPr>
          <w:rFonts w:cs="Times New Roman"/>
          <w:color w:val="000000" w:themeColor="text1"/>
          <w:sz w:val="26"/>
          <w:szCs w:val="26"/>
        </w:rPr>
        <w:t>side: Giao diện viền khi chưa chọn</w:t>
      </w:r>
    </w:p>
    <w:p w14:paraId="462AF1F0" w14:textId="77777777" w:rsidR="00C245A7" w:rsidRPr="00C245A7" w:rsidRDefault="00C245A7" w:rsidP="00C245A7">
      <w:pPr>
        <w:rPr>
          <w:rFonts w:cs="Times New Roman"/>
          <w:color w:val="000000" w:themeColor="text1"/>
          <w:sz w:val="26"/>
          <w:szCs w:val="26"/>
        </w:rPr>
      </w:pPr>
      <w:r w:rsidRPr="00C245A7">
        <w:rPr>
          <w:rFonts w:cs="Times New Roman"/>
          <w:color w:val="000000" w:themeColor="text1"/>
          <w:sz w:val="26"/>
          <w:szCs w:val="26"/>
        </w:rPr>
        <w:t>Khác với ví dụ trong tài liệu, cách làm này không hỗ trợ chế độ tristate, chỉ tập trung vào trường hợp bật/tắt đơn giản.</w:t>
      </w:r>
    </w:p>
    <w:p w14:paraId="09E73FD6" w14:textId="1E860256" w:rsidR="00444177" w:rsidRPr="00616918" w:rsidRDefault="00444177" w:rsidP="001B7C2B">
      <w:pPr>
        <w:pStyle w:val="Heading3"/>
        <w:rPr>
          <w:rFonts w:ascii="Times New Roman" w:hAnsi="Times New Roman" w:cs="Times New Roman"/>
          <w:color w:val="000000" w:themeColor="text1"/>
        </w:rPr>
      </w:pPr>
      <w:bookmarkStart w:id="31" w:name="_Toc211333814"/>
      <w:r w:rsidRPr="00616918">
        <w:rPr>
          <w:rFonts w:ascii="Times New Roman" w:hAnsi="Times New Roman" w:cs="Times New Roman"/>
          <w:color w:val="000000" w:themeColor="text1"/>
        </w:rPr>
        <w:t>3.3. CustomRadio Implementation</w:t>
      </w:r>
      <w:bookmarkEnd w:id="31"/>
    </w:p>
    <w:p w14:paraId="22706996" w14:textId="0299962C"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r w:rsidR="00CB4A83" w:rsidRPr="00616918">
        <w:rPr>
          <w:rFonts w:cs="Times New Roman"/>
          <w:b/>
          <w:bCs/>
          <w:color w:val="000000" w:themeColor="text1"/>
          <w:sz w:val="26"/>
          <w:szCs w:val="26"/>
        </w:rPr>
        <w:t>:</w:t>
      </w:r>
    </w:p>
    <w:p w14:paraId="4D8F539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CustomRadio&lt;T&gt; extends StatefulWidget {</w:t>
      </w:r>
    </w:p>
    <w:p w14:paraId="0E85C4B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T value;</w:t>
      </w:r>
    </w:p>
    <w:p w14:paraId="3CD918B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T groupValue;</w:t>
      </w:r>
    </w:p>
    <w:p w14:paraId="6F961C1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ValueChanged&lt;T&gt; onChanged;</w:t>
      </w:r>
    </w:p>
    <w:p w14:paraId="0BBBFBEE" w14:textId="54203B5C"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String label;</w:t>
      </w:r>
    </w:p>
    <w:p w14:paraId="45BC83A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CustomRadio({</w:t>
      </w:r>
    </w:p>
    <w:p w14:paraId="6C1334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super.key,</w:t>
      </w:r>
    </w:p>
    <w:p w14:paraId="37E11AD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this.value,</w:t>
      </w:r>
    </w:p>
    <w:p w14:paraId="51D0A33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this.groupValue,</w:t>
      </w:r>
    </w:p>
    <w:p w14:paraId="4C127CC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this.onChanged,</w:t>
      </w:r>
    </w:p>
    <w:p w14:paraId="7C48B0A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this.label,</w:t>
      </w:r>
    </w:p>
    <w:p w14:paraId="54EEE225" w14:textId="65C40A42"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B669B1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5A582ED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State&lt;CustomRadio&lt;T&gt;&gt; createState() =&gt; _CustomRadioState&lt;T&gt;();</w:t>
      </w:r>
    </w:p>
    <w:p w14:paraId="1291131B" w14:textId="0139DE46"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6296B84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_CustomRadioState&lt;T&gt; extends State&lt;CustomRadio&lt;T&gt;&gt; {</w:t>
      </w:r>
    </w:p>
    <w:p w14:paraId="4B27F12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565B46F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06BDB3B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Row(</w:t>
      </w:r>
    </w:p>
    <w:p w14:paraId="36A357D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mainAxisSize: MainAxisSize.min,</w:t>
      </w:r>
    </w:p>
    <w:p w14:paraId="336E3C2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2705BA7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Radio&lt;T&gt;(</w:t>
      </w:r>
    </w:p>
    <w:p w14:paraId="21CE75F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value: widget.value,</w:t>
      </w:r>
    </w:p>
    <w:p w14:paraId="088F5FD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groupValue: widget.groupValue,</w:t>
      </w:r>
    </w:p>
    <w:p w14:paraId="7F5B906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(value) {</w:t>
      </w:r>
    </w:p>
    <w:p w14:paraId="76C03B4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if (value != null) {</w:t>
      </w:r>
    </w:p>
    <w:p w14:paraId="47ADF31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widget.onChanged(value);</w:t>
      </w:r>
    </w:p>
    <w:p w14:paraId="7754C34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9D36A0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E97917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activeColor: Colors.teal,</w:t>
      </w:r>
    </w:p>
    <w:p w14:paraId="67B3826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C9E87E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w:t>
      </w:r>
    </w:p>
    <w:p w14:paraId="18D084A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widget.label,</w:t>
      </w:r>
    </w:p>
    <w:p w14:paraId="127CFAE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16),</w:t>
      </w:r>
    </w:p>
    <w:p w14:paraId="5FB2C87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8C12E7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620254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A44034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E3E310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2B393F28" w14:textId="77777777" w:rsidR="00137E8A" w:rsidRPr="00137E8A" w:rsidRDefault="00137E8A" w:rsidP="00137E8A">
      <w:pPr>
        <w:rPr>
          <w:rFonts w:cs="Times New Roman"/>
          <w:b/>
          <w:bCs/>
          <w:color w:val="000000" w:themeColor="text1"/>
          <w:sz w:val="26"/>
          <w:szCs w:val="26"/>
        </w:rPr>
      </w:pPr>
      <w:r w:rsidRPr="00137E8A">
        <w:rPr>
          <w:rFonts w:cs="Times New Roman"/>
          <w:b/>
          <w:bCs/>
          <w:color w:val="000000" w:themeColor="text1"/>
          <w:sz w:val="26"/>
          <w:szCs w:val="26"/>
        </w:rPr>
        <w:t>Điểm mới so với cơ sở lý thuyết:</w:t>
      </w:r>
    </w:p>
    <w:p w14:paraId="4E389B3A" w14:textId="77777777" w:rsidR="00137E8A" w:rsidRPr="00137E8A" w:rsidRDefault="00137E8A" w:rsidP="00F12EDB">
      <w:pPr>
        <w:numPr>
          <w:ilvl w:val="0"/>
          <w:numId w:val="50"/>
        </w:numPr>
        <w:rPr>
          <w:rFonts w:cs="Times New Roman"/>
          <w:color w:val="000000" w:themeColor="text1"/>
          <w:sz w:val="26"/>
          <w:szCs w:val="26"/>
        </w:rPr>
      </w:pPr>
      <w:r w:rsidRPr="00137E8A">
        <w:rPr>
          <w:rFonts w:cs="Times New Roman"/>
          <w:color w:val="000000" w:themeColor="text1"/>
          <w:sz w:val="26"/>
          <w:szCs w:val="26"/>
        </w:rPr>
        <w:lastRenderedPageBreak/>
        <w:t>Tham số kiểu generic &lt;T&gt; cho phép dùng nhiều kiểu giá trị linh hoạt</w:t>
      </w:r>
    </w:p>
    <w:p w14:paraId="6CA7D4A9" w14:textId="77777777" w:rsidR="00137E8A" w:rsidRPr="00137E8A" w:rsidRDefault="00137E8A" w:rsidP="00F12EDB">
      <w:pPr>
        <w:numPr>
          <w:ilvl w:val="0"/>
          <w:numId w:val="50"/>
        </w:numPr>
        <w:rPr>
          <w:rFonts w:cs="Times New Roman"/>
          <w:color w:val="000000" w:themeColor="text1"/>
          <w:sz w:val="26"/>
          <w:szCs w:val="26"/>
        </w:rPr>
      </w:pPr>
      <w:r w:rsidRPr="00137E8A">
        <w:rPr>
          <w:rFonts w:cs="Times New Roman"/>
          <w:color w:val="000000" w:themeColor="text1"/>
          <w:sz w:val="26"/>
          <w:szCs w:val="26"/>
        </w:rPr>
        <w:t>Nhãn được tích hợp trong bố cục Row (không cần dùng ListTile riêng)</w:t>
      </w:r>
    </w:p>
    <w:p w14:paraId="7D965A5E" w14:textId="77777777" w:rsidR="00137E8A" w:rsidRPr="00137E8A" w:rsidRDefault="00137E8A" w:rsidP="00F12EDB">
      <w:pPr>
        <w:numPr>
          <w:ilvl w:val="0"/>
          <w:numId w:val="50"/>
        </w:numPr>
        <w:rPr>
          <w:rFonts w:cs="Times New Roman"/>
          <w:color w:val="000000" w:themeColor="text1"/>
          <w:sz w:val="26"/>
          <w:szCs w:val="26"/>
        </w:rPr>
      </w:pPr>
      <w:r w:rsidRPr="00137E8A">
        <w:rPr>
          <w:rFonts w:cs="Times New Roman"/>
          <w:color w:val="000000" w:themeColor="text1"/>
          <w:sz w:val="26"/>
          <w:szCs w:val="26"/>
        </w:rPr>
        <w:t>mainAxisSize.min để Radio và nhãn chỉ chiếm đủ không gian cần thiết</w:t>
      </w:r>
    </w:p>
    <w:p w14:paraId="0C15B579" w14:textId="77777777" w:rsidR="00137E8A" w:rsidRPr="00137E8A" w:rsidRDefault="00137E8A" w:rsidP="00F12EDB">
      <w:pPr>
        <w:numPr>
          <w:ilvl w:val="0"/>
          <w:numId w:val="50"/>
        </w:numPr>
        <w:rPr>
          <w:rFonts w:cs="Times New Roman"/>
          <w:color w:val="000000" w:themeColor="text1"/>
          <w:sz w:val="26"/>
          <w:szCs w:val="26"/>
        </w:rPr>
      </w:pPr>
      <w:r w:rsidRPr="00137E8A">
        <w:rPr>
          <w:rFonts w:cs="Times New Roman"/>
          <w:color w:val="000000" w:themeColor="text1"/>
          <w:sz w:val="26"/>
          <w:szCs w:val="26"/>
        </w:rPr>
        <w:t>Kiểm tra null trong onChanged trước khi gọi callback của widget cha</w:t>
      </w:r>
    </w:p>
    <w:p w14:paraId="37DF9708" w14:textId="77777777" w:rsidR="00137E8A" w:rsidRPr="00137E8A" w:rsidRDefault="00137E8A" w:rsidP="00F12EDB">
      <w:pPr>
        <w:numPr>
          <w:ilvl w:val="0"/>
          <w:numId w:val="50"/>
        </w:numPr>
        <w:rPr>
          <w:rFonts w:cs="Times New Roman"/>
          <w:color w:val="000000" w:themeColor="text1"/>
          <w:sz w:val="26"/>
          <w:szCs w:val="26"/>
        </w:rPr>
      </w:pPr>
      <w:r w:rsidRPr="00137E8A">
        <w:rPr>
          <w:rFonts w:cs="Times New Roman"/>
          <w:color w:val="000000" w:themeColor="text1"/>
          <w:sz w:val="26"/>
          <w:szCs w:val="26"/>
        </w:rPr>
        <w:t>Màu tùy chỉnh: teal thay vì màu mặc định của theme</w:t>
      </w:r>
    </w:p>
    <w:p w14:paraId="17B1F0F7" w14:textId="77777777" w:rsidR="00137E8A" w:rsidRPr="00137E8A" w:rsidRDefault="00137E8A" w:rsidP="00F12EDB">
      <w:pPr>
        <w:numPr>
          <w:ilvl w:val="0"/>
          <w:numId w:val="50"/>
        </w:numPr>
        <w:rPr>
          <w:rFonts w:cs="Times New Roman"/>
          <w:color w:val="000000" w:themeColor="text1"/>
          <w:sz w:val="26"/>
          <w:szCs w:val="26"/>
        </w:rPr>
      </w:pPr>
      <w:r w:rsidRPr="00137E8A">
        <w:rPr>
          <w:rFonts w:cs="Times New Roman"/>
          <w:color w:val="000000" w:themeColor="text1"/>
          <w:sz w:val="26"/>
          <w:szCs w:val="26"/>
        </w:rPr>
        <w:t>Dùng StatefulWidget dù không có state nội bộ (để giữ tính nhất quán)</w:t>
      </w:r>
    </w:p>
    <w:p w14:paraId="2075EC27" w14:textId="77777777" w:rsidR="00137E8A" w:rsidRPr="00137E8A" w:rsidRDefault="00137E8A" w:rsidP="00137E8A">
      <w:pPr>
        <w:rPr>
          <w:rFonts w:cs="Times New Roman"/>
          <w:b/>
          <w:bCs/>
          <w:color w:val="000000" w:themeColor="text1"/>
          <w:sz w:val="26"/>
          <w:szCs w:val="26"/>
        </w:rPr>
      </w:pPr>
      <w:r w:rsidRPr="00137E8A">
        <w:rPr>
          <w:rFonts w:cs="Times New Roman"/>
          <w:b/>
          <w:bCs/>
          <w:color w:val="000000" w:themeColor="text1"/>
          <w:sz w:val="26"/>
          <w:szCs w:val="26"/>
        </w:rPr>
        <w:t>Bố cục:</w:t>
      </w:r>
    </w:p>
    <w:p w14:paraId="66F16563" w14:textId="77777777" w:rsidR="00137E8A" w:rsidRPr="00137E8A" w:rsidRDefault="00137E8A" w:rsidP="00F12EDB">
      <w:pPr>
        <w:numPr>
          <w:ilvl w:val="0"/>
          <w:numId w:val="51"/>
        </w:numPr>
        <w:rPr>
          <w:rFonts w:cs="Times New Roman"/>
          <w:color w:val="000000" w:themeColor="text1"/>
          <w:sz w:val="26"/>
          <w:szCs w:val="26"/>
        </w:rPr>
      </w:pPr>
      <w:r w:rsidRPr="00137E8A">
        <w:rPr>
          <w:rFonts w:cs="Times New Roman"/>
          <w:color w:val="000000" w:themeColor="text1"/>
          <w:sz w:val="26"/>
          <w:szCs w:val="26"/>
        </w:rPr>
        <w:t>Row với Radio button ở trước, nhãn ở sau</w:t>
      </w:r>
    </w:p>
    <w:p w14:paraId="55CB8345" w14:textId="77777777" w:rsidR="00137E8A" w:rsidRPr="00137E8A" w:rsidRDefault="00137E8A" w:rsidP="00F12EDB">
      <w:pPr>
        <w:numPr>
          <w:ilvl w:val="0"/>
          <w:numId w:val="51"/>
        </w:numPr>
        <w:rPr>
          <w:rFonts w:cs="Times New Roman"/>
          <w:color w:val="000000" w:themeColor="text1"/>
          <w:sz w:val="26"/>
          <w:szCs w:val="26"/>
        </w:rPr>
      </w:pPr>
      <w:r w:rsidRPr="00137E8A">
        <w:rPr>
          <w:rFonts w:cs="Times New Roman"/>
          <w:color w:val="000000" w:themeColor="text1"/>
          <w:sz w:val="26"/>
          <w:szCs w:val="26"/>
        </w:rPr>
        <w:t>Căn chỉnh theo chiều ngang tự nhiên</w:t>
      </w:r>
    </w:p>
    <w:p w14:paraId="7B77D504" w14:textId="77777777" w:rsidR="00137E8A" w:rsidRPr="00137E8A" w:rsidRDefault="00137E8A" w:rsidP="00F12EDB">
      <w:pPr>
        <w:numPr>
          <w:ilvl w:val="0"/>
          <w:numId w:val="51"/>
        </w:numPr>
        <w:rPr>
          <w:rFonts w:cs="Times New Roman"/>
          <w:color w:val="000000" w:themeColor="text1"/>
          <w:sz w:val="26"/>
          <w:szCs w:val="26"/>
        </w:rPr>
      </w:pPr>
      <w:r w:rsidRPr="00137E8A">
        <w:rPr>
          <w:rFonts w:cs="Times New Roman"/>
          <w:color w:val="000000" w:themeColor="text1"/>
          <w:sz w:val="26"/>
          <w:szCs w:val="26"/>
        </w:rPr>
        <w:t>Thiết kế gọn gàng phù hợp cho forms</w:t>
      </w:r>
    </w:p>
    <w:p w14:paraId="3F33EA52" w14:textId="77777777" w:rsidR="00137E8A" w:rsidRPr="00137E8A" w:rsidRDefault="00137E8A" w:rsidP="00137E8A">
      <w:pPr>
        <w:rPr>
          <w:rFonts w:cs="Times New Roman"/>
          <w:color w:val="000000" w:themeColor="text1"/>
          <w:sz w:val="26"/>
          <w:szCs w:val="26"/>
        </w:rPr>
      </w:pPr>
      <w:r w:rsidRPr="00137E8A">
        <w:rPr>
          <w:rFonts w:cs="Times New Roman"/>
          <w:color w:val="000000" w:themeColor="text1"/>
          <w:sz w:val="26"/>
          <w:szCs w:val="26"/>
        </w:rPr>
        <w:t>An toàn kiểu: Generic type T cho phép kiểm tra kiểu dữ liệu tại thời điểm biên dịch cho giá trị radio, thường dùng với enums như trong ví dụ tài liệu.</w:t>
      </w:r>
    </w:p>
    <w:p w14:paraId="20B611D8" w14:textId="1ED39B6B" w:rsidR="00444177" w:rsidRPr="00616918" w:rsidRDefault="00444177" w:rsidP="001B7C2B">
      <w:pPr>
        <w:pStyle w:val="Heading3"/>
        <w:rPr>
          <w:rFonts w:ascii="Times New Roman" w:hAnsi="Times New Roman" w:cs="Times New Roman"/>
          <w:color w:val="000000" w:themeColor="text1"/>
        </w:rPr>
      </w:pPr>
      <w:bookmarkStart w:id="32" w:name="_Toc211333815"/>
      <w:r w:rsidRPr="00616918">
        <w:rPr>
          <w:rFonts w:ascii="Times New Roman" w:hAnsi="Times New Roman" w:cs="Times New Roman"/>
          <w:color w:val="000000" w:themeColor="text1"/>
        </w:rPr>
        <w:t>3.4. CustomSlider Implementation</w:t>
      </w:r>
      <w:bookmarkEnd w:id="32"/>
    </w:p>
    <w:p w14:paraId="03D74937" w14:textId="77777777"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7AFCC63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CustomSlider extends StatefulWidget {</w:t>
      </w:r>
    </w:p>
    <w:p w14:paraId="4E4C6E9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double initialValue;</w:t>
      </w:r>
    </w:p>
    <w:p w14:paraId="653C600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double min;</w:t>
      </w:r>
    </w:p>
    <w:p w14:paraId="583C514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double max;</w:t>
      </w:r>
    </w:p>
    <w:p w14:paraId="1D06996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int divisions;</w:t>
      </w:r>
    </w:p>
    <w:p w14:paraId="0231FE98" w14:textId="4D4F6DF9"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ValueChanged&lt;double&gt; onChanged;</w:t>
      </w:r>
    </w:p>
    <w:p w14:paraId="5300C4F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CustomSlider({</w:t>
      </w:r>
    </w:p>
    <w:p w14:paraId="5F9116F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super.key,</w:t>
      </w:r>
    </w:p>
    <w:p w14:paraId="5C2AED6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this.initialValue,</w:t>
      </w:r>
    </w:p>
    <w:p w14:paraId="75E262E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this.onChanged,</w:t>
      </w:r>
    </w:p>
    <w:p w14:paraId="08FA2E7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this.min = 0,</w:t>
      </w:r>
    </w:p>
    <w:p w14:paraId="00D625C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this.max = 100,</w:t>
      </w:r>
    </w:p>
    <w:p w14:paraId="3274689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this.divisions = 100,</w:t>
      </w:r>
    </w:p>
    <w:p w14:paraId="59DA19F8" w14:textId="01D24452"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1F23159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1FFF005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State&lt;CustomSlider&gt; createState() =&gt; _CustomSliderState();</w:t>
      </w:r>
    </w:p>
    <w:p w14:paraId="09EA5726" w14:textId="4AD44891"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7E1DF73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_CustomSliderState extends State&lt;CustomSlider&gt; {</w:t>
      </w:r>
    </w:p>
    <w:p w14:paraId="0007E0B7" w14:textId="45BF2632"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late double _currentValue;</w:t>
      </w:r>
    </w:p>
    <w:p w14:paraId="4944745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62301FB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initState() {</w:t>
      </w:r>
    </w:p>
    <w:p w14:paraId="6B3DD5D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super.initState();</w:t>
      </w:r>
    </w:p>
    <w:p w14:paraId="3E40BC6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_currentValue = widget.initialValue;</w:t>
      </w:r>
    </w:p>
    <w:p w14:paraId="2F9DB919" w14:textId="47D91BFA"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0D2C64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410D759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3C65465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Column(</w:t>
      </w:r>
    </w:p>
    <w:p w14:paraId="1447AC8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mainAxisSize: MainAxisSize.min,</w:t>
      </w:r>
    </w:p>
    <w:p w14:paraId="1CB290B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0967400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Slider(</w:t>
      </w:r>
    </w:p>
    <w:p w14:paraId="5910548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value: _currentValue,</w:t>
      </w:r>
    </w:p>
    <w:p w14:paraId="6287FF9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min: widget.min,</w:t>
      </w:r>
    </w:p>
    <w:p w14:paraId="1665D67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max: widget.max,</w:t>
      </w:r>
    </w:p>
    <w:p w14:paraId="5BE1886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divisions: widget.divisions,</w:t>
      </w:r>
    </w:p>
    <w:p w14:paraId="763B4E0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activeColor: Colors.teal,</w:t>
      </w:r>
    </w:p>
    <w:p w14:paraId="5C2C741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label: _currentValue.toStringAsFixed(1),</w:t>
      </w:r>
    </w:p>
    <w:p w14:paraId="306EC71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(value) {</w:t>
      </w:r>
    </w:p>
    <w:p w14:paraId="24D969D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43BD5F4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_currentValue = value;</w:t>
      </w:r>
    </w:p>
    <w:p w14:paraId="52FDE7C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1B1E98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widget.onChanged(value);</w:t>
      </w:r>
    </w:p>
    <w:p w14:paraId="5159B6C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9C5507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1AC1E0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w:t>
      </w:r>
    </w:p>
    <w:p w14:paraId="63099D4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'Giá trị: ${_currentValue.toStringAsFixed(0)}',</w:t>
      </w:r>
    </w:p>
    <w:p w14:paraId="02E3B4B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16),</w:t>
      </w:r>
    </w:p>
    <w:p w14:paraId="749896F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CE53ED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1A8308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C5B230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F5CB2C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3CE3F396" w14:textId="77777777" w:rsidR="004D13A9" w:rsidRPr="004D13A9" w:rsidRDefault="004D13A9" w:rsidP="004D13A9">
      <w:pPr>
        <w:rPr>
          <w:rFonts w:cs="Times New Roman"/>
          <w:b/>
          <w:bCs/>
          <w:color w:val="000000" w:themeColor="text1"/>
          <w:sz w:val="26"/>
          <w:szCs w:val="26"/>
        </w:rPr>
      </w:pPr>
      <w:r w:rsidRPr="004D13A9">
        <w:rPr>
          <w:rFonts w:cs="Times New Roman"/>
          <w:b/>
          <w:bCs/>
          <w:color w:val="000000" w:themeColor="text1"/>
          <w:sz w:val="26"/>
          <w:szCs w:val="26"/>
        </w:rPr>
        <w:t>Điểm mới so với cơ sở lý thuyết:</w:t>
      </w:r>
    </w:p>
    <w:p w14:paraId="100493EB"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Có thể tùy chỉnh khoảng giá trị: min, max, divisions với giá trị mặc định</w:t>
      </w:r>
    </w:p>
    <w:p w14:paraId="1AAB55D2"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Hiển thị giá trị hiện tại bên dưới slider bằng widget Text</w:t>
      </w:r>
    </w:p>
    <w:p w14:paraId="3A081CA6"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Bố cục dạng Column: Slider ở trên, hiển thị giá trị ở dưới</w:t>
      </w:r>
    </w:p>
    <w:p w14:paraId="643FF175"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Định dạng nhãn: toStringAsFixed(1) cho tooltip (1 chữ số thập phân)</w:t>
      </w:r>
    </w:p>
    <w:p w14:paraId="041EF797"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Định dạng hiển thị: toStringAsFixed(0) để không có số thập phân</w:t>
      </w:r>
    </w:p>
    <w:p w14:paraId="330D066A"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divisions = 100 tạo slider rời rạc với 101 giá trị có thể chọn</w:t>
      </w:r>
    </w:p>
    <w:p w14:paraId="15BBF0F2" w14:textId="77777777" w:rsidR="004D13A9" w:rsidRPr="004D13A9" w:rsidRDefault="004D13A9" w:rsidP="00F12EDB">
      <w:pPr>
        <w:numPr>
          <w:ilvl w:val="0"/>
          <w:numId w:val="52"/>
        </w:numPr>
        <w:rPr>
          <w:rFonts w:cs="Times New Roman"/>
          <w:color w:val="000000" w:themeColor="text1"/>
          <w:sz w:val="26"/>
          <w:szCs w:val="26"/>
        </w:rPr>
      </w:pPr>
      <w:r w:rsidRPr="004D13A9">
        <w:rPr>
          <w:rFonts w:cs="Times New Roman"/>
          <w:color w:val="000000" w:themeColor="text1"/>
          <w:sz w:val="26"/>
          <w:szCs w:val="26"/>
        </w:rPr>
        <w:t>activeColor: teal để giữ giao diện nhất quán</w:t>
      </w:r>
    </w:p>
    <w:p w14:paraId="66171E9F" w14:textId="77777777" w:rsidR="004D13A9" w:rsidRPr="004D13A9" w:rsidRDefault="004D13A9" w:rsidP="004D13A9">
      <w:pPr>
        <w:rPr>
          <w:rFonts w:cs="Times New Roman"/>
          <w:b/>
          <w:bCs/>
          <w:color w:val="000000" w:themeColor="text1"/>
          <w:sz w:val="26"/>
          <w:szCs w:val="26"/>
        </w:rPr>
      </w:pPr>
      <w:r w:rsidRPr="004D13A9">
        <w:rPr>
          <w:rFonts w:cs="Times New Roman"/>
          <w:b/>
          <w:bCs/>
          <w:color w:val="000000" w:themeColor="text1"/>
          <w:sz w:val="26"/>
          <w:szCs w:val="26"/>
        </w:rPr>
        <w:t>Định dạng giá trị:</w:t>
      </w:r>
    </w:p>
    <w:p w14:paraId="1FFEA822" w14:textId="77777777" w:rsidR="004D13A9" w:rsidRPr="004D13A9" w:rsidRDefault="004D13A9" w:rsidP="00F12EDB">
      <w:pPr>
        <w:numPr>
          <w:ilvl w:val="0"/>
          <w:numId w:val="53"/>
        </w:numPr>
        <w:rPr>
          <w:rFonts w:cs="Times New Roman"/>
          <w:color w:val="000000" w:themeColor="text1"/>
          <w:sz w:val="26"/>
          <w:szCs w:val="26"/>
        </w:rPr>
      </w:pPr>
      <w:r w:rsidRPr="004D13A9">
        <w:rPr>
          <w:rFonts w:cs="Times New Roman"/>
          <w:color w:val="000000" w:themeColor="text1"/>
          <w:sz w:val="26"/>
          <w:szCs w:val="26"/>
        </w:rPr>
        <w:t>Nhãn tooltip hiển thị 1 chữ số thập phân cho độ chính xác</w:t>
      </w:r>
    </w:p>
    <w:p w14:paraId="0784E930" w14:textId="77777777" w:rsidR="004D13A9" w:rsidRPr="004D13A9" w:rsidRDefault="004D13A9" w:rsidP="00F12EDB">
      <w:pPr>
        <w:numPr>
          <w:ilvl w:val="0"/>
          <w:numId w:val="53"/>
        </w:numPr>
        <w:rPr>
          <w:rFonts w:cs="Times New Roman"/>
          <w:color w:val="000000" w:themeColor="text1"/>
          <w:sz w:val="26"/>
          <w:szCs w:val="26"/>
        </w:rPr>
      </w:pPr>
      <w:r w:rsidRPr="004D13A9">
        <w:rPr>
          <w:rFonts w:cs="Times New Roman"/>
          <w:color w:val="000000" w:themeColor="text1"/>
          <w:sz w:val="26"/>
          <w:szCs w:val="26"/>
        </w:rPr>
        <w:t>Text hiển thị chỉ số nguyên cho đơn giản</w:t>
      </w:r>
    </w:p>
    <w:p w14:paraId="10F278D5" w14:textId="77777777" w:rsidR="004D13A9" w:rsidRPr="004D13A9" w:rsidRDefault="004D13A9" w:rsidP="00F12EDB">
      <w:pPr>
        <w:numPr>
          <w:ilvl w:val="0"/>
          <w:numId w:val="53"/>
        </w:numPr>
        <w:rPr>
          <w:rFonts w:cs="Times New Roman"/>
          <w:color w:val="000000" w:themeColor="text1"/>
          <w:sz w:val="26"/>
          <w:szCs w:val="26"/>
        </w:rPr>
      </w:pPr>
      <w:r w:rsidRPr="004D13A9">
        <w:rPr>
          <w:rFonts w:cs="Times New Roman"/>
          <w:color w:val="000000" w:themeColor="text1"/>
          <w:sz w:val="26"/>
          <w:szCs w:val="26"/>
        </w:rPr>
        <w:t>Hai định dạng khác nhau phục vụ mục đích khác nhau</w:t>
      </w:r>
    </w:p>
    <w:p w14:paraId="4112452B" w14:textId="77777777" w:rsidR="004D13A9" w:rsidRPr="004D13A9" w:rsidRDefault="004D13A9" w:rsidP="004D13A9">
      <w:pPr>
        <w:rPr>
          <w:rFonts w:cs="Times New Roman"/>
          <w:color w:val="000000" w:themeColor="text1"/>
          <w:sz w:val="26"/>
          <w:szCs w:val="26"/>
        </w:rPr>
      </w:pPr>
      <w:r w:rsidRPr="004D13A9">
        <w:rPr>
          <w:rFonts w:cs="Times New Roman"/>
          <w:color w:val="000000" w:themeColor="text1"/>
          <w:sz w:val="26"/>
          <w:szCs w:val="26"/>
        </w:rPr>
        <w:t>Tham số mặc định: min = 0, max = 100, divisions = 100 cung cấp giá trị hợp lý cho hầu hết các trường hợp sử dụng.</w:t>
      </w:r>
    </w:p>
    <w:p w14:paraId="74F44887" w14:textId="77777777" w:rsidR="004D13A9" w:rsidRPr="004D13A9" w:rsidRDefault="004D13A9" w:rsidP="004D13A9">
      <w:pPr>
        <w:rPr>
          <w:rFonts w:cs="Times New Roman"/>
          <w:color w:val="000000" w:themeColor="text1"/>
          <w:sz w:val="26"/>
          <w:szCs w:val="26"/>
        </w:rPr>
      </w:pPr>
      <w:r w:rsidRPr="004D13A9">
        <w:rPr>
          <w:rFonts w:cs="Times New Roman"/>
          <w:color w:val="000000" w:themeColor="text1"/>
          <w:sz w:val="26"/>
          <w:szCs w:val="26"/>
        </w:rPr>
        <w:t>Khác với ví dụ cơ bản, cách làm này bao gồm hiển thị giá trị tích hợp và các tham số có thể cấu hình.</w:t>
      </w:r>
    </w:p>
    <w:p w14:paraId="20C20CDA" w14:textId="76EDDE13" w:rsidR="00444177" w:rsidRPr="00616918" w:rsidRDefault="00444177" w:rsidP="001B7C2B">
      <w:pPr>
        <w:pStyle w:val="Heading3"/>
        <w:rPr>
          <w:rFonts w:ascii="Times New Roman" w:hAnsi="Times New Roman" w:cs="Times New Roman"/>
          <w:color w:val="000000" w:themeColor="text1"/>
        </w:rPr>
      </w:pPr>
      <w:bookmarkStart w:id="33" w:name="_Toc211333816"/>
      <w:r w:rsidRPr="00616918">
        <w:rPr>
          <w:rFonts w:ascii="Times New Roman" w:hAnsi="Times New Roman" w:cs="Times New Roman"/>
          <w:color w:val="000000" w:themeColor="text1"/>
        </w:rPr>
        <w:lastRenderedPageBreak/>
        <w:t>3.</w:t>
      </w:r>
      <w:r w:rsidR="007E353D" w:rsidRPr="00616918">
        <w:rPr>
          <w:rFonts w:ascii="Times New Roman" w:hAnsi="Times New Roman" w:cs="Times New Roman"/>
          <w:color w:val="000000" w:themeColor="text1"/>
        </w:rPr>
        <w:t>5</w:t>
      </w:r>
      <w:r w:rsidRPr="00616918">
        <w:rPr>
          <w:rFonts w:ascii="Times New Roman" w:hAnsi="Times New Roman" w:cs="Times New Roman"/>
          <w:color w:val="000000" w:themeColor="text1"/>
        </w:rPr>
        <w:t>. CustomGestureDetector Implementation</w:t>
      </w:r>
      <w:bookmarkEnd w:id="33"/>
    </w:p>
    <w:p w14:paraId="4F73D1D3" w14:textId="77777777"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65D4EA2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CustomGestureDetector extends StatefulWidget {</w:t>
      </w:r>
    </w:p>
    <w:p w14:paraId="34270F9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String text;</w:t>
      </w:r>
    </w:p>
    <w:p w14:paraId="598EDE2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VoidCallback? onTap;</w:t>
      </w:r>
    </w:p>
    <w:p w14:paraId="58ECD85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VoidCallback? onDoubleTap;</w:t>
      </w:r>
    </w:p>
    <w:p w14:paraId="10F54AC2" w14:textId="1C613128"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VoidCallback? onLongPress;</w:t>
      </w:r>
    </w:p>
    <w:p w14:paraId="2D41AA2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CustomGestureDetector({</w:t>
      </w:r>
    </w:p>
    <w:p w14:paraId="4B28699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super.key,</w:t>
      </w:r>
    </w:p>
    <w:p w14:paraId="68668E4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this.text,</w:t>
      </w:r>
    </w:p>
    <w:p w14:paraId="416D393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this.onTap,</w:t>
      </w:r>
    </w:p>
    <w:p w14:paraId="1639FE9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this.onDoubleTap,</w:t>
      </w:r>
    </w:p>
    <w:p w14:paraId="49E9362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this.onLongPress,</w:t>
      </w:r>
    </w:p>
    <w:p w14:paraId="61EDD731" w14:textId="13B9F3CF"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C654D0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5548609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State&lt;CustomGestureDetector&gt; createState() =&gt; _CustomGestureDetectorState();</w:t>
      </w:r>
    </w:p>
    <w:p w14:paraId="54AEDF2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53B44BB0" w14:textId="77777777" w:rsidR="00444177" w:rsidRPr="00444177" w:rsidRDefault="00444177" w:rsidP="00444177">
      <w:pPr>
        <w:rPr>
          <w:rFonts w:cs="Times New Roman"/>
          <w:bCs/>
          <w:color w:val="000000" w:themeColor="text1"/>
          <w:sz w:val="26"/>
          <w:szCs w:val="26"/>
        </w:rPr>
      </w:pPr>
    </w:p>
    <w:p w14:paraId="46C87B5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_CustomGestureDetectorState extends State&lt;CustomGestureDetector&gt; {</w:t>
      </w:r>
    </w:p>
    <w:p w14:paraId="142FF79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Color _color = Colors.teal.shade100;</w:t>
      </w:r>
    </w:p>
    <w:p w14:paraId="269AB662" w14:textId="180BED75"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String _status = 'Chưa thao tác';</w:t>
      </w:r>
    </w:p>
    <w:p w14:paraId="185394B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_resetStatus() {</w:t>
      </w:r>
    </w:p>
    <w:p w14:paraId="597CCC0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if (!mounted) return;</w:t>
      </w:r>
    </w:p>
    <w:p w14:paraId="23AD08E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403C761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_color = Colors.teal.shade100;</w:t>
      </w:r>
    </w:p>
    <w:p w14:paraId="6A8C26B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_status = 'Chưa thao tác';</w:t>
      </w:r>
    </w:p>
    <w:p w14:paraId="1DB59E0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DA9E9E7" w14:textId="34AECBA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6A7F010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_handleTap() {</w:t>
      </w:r>
    </w:p>
    <w:p w14:paraId="2557800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28D64FA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_color = Colors.teal.shade300;</w:t>
      </w:r>
    </w:p>
    <w:p w14:paraId="40BA705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_status = 'Đã nhấn một lần';</w:t>
      </w:r>
    </w:p>
    <w:p w14:paraId="4B75908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837593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widget.onTap?.call();</w:t>
      </w:r>
    </w:p>
    <w:p w14:paraId="7E66BE0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Future.delayed(const Duration(milliseconds: 500), _resetStatus);</w:t>
      </w:r>
    </w:p>
    <w:p w14:paraId="6F70492E" w14:textId="0A198C2F"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1B4514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_handleDoubleTap() {</w:t>
      </w:r>
    </w:p>
    <w:p w14:paraId="3D9E526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7DCB214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_color = Colors.blueAccent.shade100;</w:t>
      </w:r>
    </w:p>
    <w:p w14:paraId="74C9DE3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_status = 'Nhấn đúp';</w:t>
      </w:r>
    </w:p>
    <w:p w14:paraId="7F5FC4D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80E6D1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widget.onDoubleTap?.call();</w:t>
      </w:r>
    </w:p>
    <w:p w14:paraId="7C7C5CE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Future.delayed(const Duration(milliseconds: 500), _resetStatus);</w:t>
      </w:r>
    </w:p>
    <w:p w14:paraId="61286869" w14:textId="7F39B27C"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63A699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_handleLongPress() {</w:t>
      </w:r>
    </w:p>
    <w:p w14:paraId="69F1EA2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w:t>
      </w:r>
    </w:p>
    <w:p w14:paraId="00B180C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_color = Colors.orangeAccent.shade100;</w:t>
      </w:r>
    </w:p>
    <w:p w14:paraId="34A680F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_status = 'Giữ lâu';</w:t>
      </w:r>
    </w:p>
    <w:p w14:paraId="72ADD3A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19C954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widget.onLongPress?.call();</w:t>
      </w:r>
    </w:p>
    <w:p w14:paraId="2B75282F" w14:textId="3176480E"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893588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_handleLongPressUp() {</w:t>
      </w:r>
    </w:p>
    <w:p w14:paraId="57B841D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_resetStatus();</w:t>
      </w:r>
    </w:p>
    <w:p w14:paraId="29EDF505" w14:textId="02642304"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8DD8B5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@override</w:t>
      </w:r>
    </w:p>
    <w:p w14:paraId="56388B1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523CA11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GestureDetector(</w:t>
      </w:r>
    </w:p>
    <w:p w14:paraId="7AFC978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onTap: _handleTap,</w:t>
      </w:r>
    </w:p>
    <w:p w14:paraId="474D8A9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onDoubleTap: _handleDoubleTap,</w:t>
      </w:r>
    </w:p>
    <w:p w14:paraId="04CA31B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onLongPress: _handleLongPress,</w:t>
      </w:r>
    </w:p>
    <w:p w14:paraId="5BE1630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onLongPressUp: _handleLongPressUp,</w:t>
      </w:r>
    </w:p>
    <w:p w14:paraId="70A052C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AnimatedContainer(</w:t>
      </w:r>
    </w:p>
    <w:p w14:paraId="5193F98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duration: const Duration(milliseconds: 500),</w:t>
      </w:r>
    </w:p>
    <w:p w14:paraId="34D87F1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EdgeInsets.all(20),</w:t>
      </w:r>
    </w:p>
    <w:p w14:paraId="7090876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decoration: BoxDecoration(</w:t>
      </w:r>
    </w:p>
    <w:p w14:paraId="73A7191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color: _color,</w:t>
      </w:r>
    </w:p>
    <w:p w14:paraId="6C795FE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borderRadius: BorderRadius.circular(20),</w:t>
      </w:r>
    </w:p>
    <w:p w14:paraId="0760890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boxShadow: const [</w:t>
      </w:r>
    </w:p>
    <w:p w14:paraId="1D753A8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BoxShadow(</w:t>
      </w:r>
    </w:p>
    <w:p w14:paraId="3553A30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color: Colors.black26,</w:t>
      </w:r>
    </w:p>
    <w:p w14:paraId="64A2877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blurRadius: 6,</w:t>
      </w:r>
    </w:p>
    <w:p w14:paraId="4A34532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offset: Offset(2, 2),</w:t>
      </w:r>
    </w:p>
    <w:p w14:paraId="5466ADF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22DFDA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967FC3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543344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5E38788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mainAxisSize: MainAxisSize.min,</w:t>
      </w:r>
    </w:p>
    <w:p w14:paraId="3774C7D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1623FD3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w:t>
      </w:r>
    </w:p>
    <w:p w14:paraId="7DB60CF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widget.text,</w:t>
      </w:r>
    </w:p>
    <w:p w14:paraId="4C1BF50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20, fontWeight: FontWeight.bold),</w:t>
      </w:r>
    </w:p>
    <w:p w14:paraId="67933E0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16C0108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10),</w:t>
      </w:r>
    </w:p>
    <w:p w14:paraId="6147C1E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w:t>
      </w:r>
    </w:p>
    <w:p w14:paraId="18E7464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_status,</w:t>
      </w:r>
    </w:p>
    <w:p w14:paraId="7B7F55C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16),</w:t>
      </w:r>
    </w:p>
    <w:p w14:paraId="5F0A7A2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FFDE3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A1C8FF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4CC1DB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59DFD8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91324E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E7B0F4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67BCAEE1" w14:textId="77777777" w:rsidR="00996528" w:rsidRPr="00996528" w:rsidRDefault="00996528" w:rsidP="00996528">
      <w:pPr>
        <w:rPr>
          <w:rFonts w:cs="Times New Roman"/>
          <w:b/>
          <w:bCs/>
          <w:color w:val="000000" w:themeColor="text1"/>
          <w:sz w:val="26"/>
          <w:szCs w:val="26"/>
        </w:rPr>
      </w:pPr>
      <w:r w:rsidRPr="00996528">
        <w:rPr>
          <w:rFonts w:cs="Times New Roman"/>
          <w:b/>
          <w:bCs/>
          <w:color w:val="000000" w:themeColor="text1"/>
          <w:sz w:val="26"/>
          <w:szCs w:val="26"/>
        </w:rPr>
        <w:t>Điểm mới so với cơ sở lý thuyết:</w:t>
      </w:r>
    </w:p>
    <w:p w14:paraId="4C8DDC8F" w14:textId="77777777" w:rsidR="00996528" w:rsidRPr="00996528" w:rsidRDefault="00996528" w:rsidP="00996528">
      <w:pPr>
        <w:rPr>
          <w:rFonts w:cs="Times New Roman"/>
          <w:b/>
          <w:bCs/>
          <w:color w:val="000000" w:themeColor="text1"/>
          <w:sz w:val="26"/>
          <w:szCs w:val="26"/>
        </w:rPr>
      </w:pPr>
      <w:r w:rsidRPr="00996528">
        <w:rPr>
          <w:rFonts w:cs="Times New Roman"/>
          <w:b/>
          <w:bCs/>
          <w:color w:val="000000" w:themeColor="text1"/>
          <w:sz w:val="26"/>
          <w:szCs w:val="26"/>
        </w:rPr>
        <w:t>Hệ thống phản hồi trực quan:</w:t>
      </w:r>
    </w:p>
    <w:p w14:paraId="79532639" w14:textId="77777777" w:rsidR="00996528" w:rsidRPr="00996528" w:rsidRDefault="00996528" w:rsidP="00F12EDB">
      <w:pPr>
        <w:numPr>
          <w:ilvl w:val="0"/>
          <w:numId w:val="54"/>
        </w:numPr>
        <w:rPr>
          <w:rFonts w:cs="Times New Roman"/>
          <w:color w:val="000000" w:themeColor="text1"/>
          <w:sz w:val="26"/>
          <w:szCs w:val="26"/>
        </w:rPr>
      </w:pPr>
      <w:r w:rsidRPr="00996528">
        <w:rPr>
          <w:rFonts w:cs="Times New Roman"/>
          <w:color w:val="000000" w:themeColor="text1"/>
          <w:sz w:val="26"/>
          <w:szCs w:val="26"/>
        </w:rPr>
        <w:t xml:space="preserve">Màu sắc khác nhau cho từng thao tác: </w:t>
      </w:r>
    </w:p>
    <w:p w14:paraId="05EE5577" w14:textId="77777777" w:rsidR="00996528" w:rsidRPr="00996528" w:rsidRDefault="00996528" w:rsidP="00F12EDB">
      <w:pPr>
        <w:numPr>
          <w:ilvl w:val="1"/>
          <w:numId w:val="54"/>
        </w:numPr>
        <w:rPr>
          <w:rFonts w:cs="Times New Roman"/>
          <w:color w:val="000000" w:themeColor="text1"/>
          <w:sz w:val="26"/>
          <w:szCs w:val="26"/>
        </w:rPr>
      </w:pPr>
      <w:r w:rsidRPr="00996528">
        <w:rPr>
          <w:rFonts w:cs="Times New Roman"/>
          <w:color w:val="000000" w:themeColor="text1"/>
          <w:sz w:val="26"/>
          <w:szCs w:val="26"/>
        </w:rPr>
        <w:t>Chạm: teal.shade300</w:t>
      </w:r>
    </w:p>
    <w:p w14:paraId="23517A58" w14:textId="77777777" w:rsidR="00996528" w:rsidRPr="00996528" w:rsidRDefault="00996528" w:rsidP="00F12EDB">
      <w:pPr>
        <w:numPr>
          <w:ilvl w:val="1"/>
          <w:numId w:val="54"/>
        </w:numPr>
        <w:rPr>
          <w:rFonts w:cs="Times New Roman"/>
          <w:color w:val="000000" w:themeColor="text1"/>
          <w:sz w:val="26"/>
          <w:szCs w:val="26"/>
        </w:rPr>
      </w:pPr>
      <w:r w:rsidRPr="00996528">
        <w:rPr>
          <w:rFonts w:cs="Times New Roman"/>
          <w:color w:val="000000" w:themeColor="text1"/>
          <w:sz w:val="26"/>
          <w:szCs w:val="26"/>
        </w:rPr>
        <w:t>Chạm hai lần: blueAccent.shade100</w:t>
      </w:r>
    </w:p>
    <w:p w14:paraId="07CF39B8" w14:textId="77777777" w:rsidR="00996528" w:rsidRPr="00996528" w:rsidRDefault="00996528" w:rsidP="00F12EDB">
      <w:pPr>
        <w:numPr>
          <w:ilvl w:val="1"/>
          <w:numId w:val="54"/>
        </w:numPr>
        <w:rPr>
          <w:rFonts w:cs="Times New Roman"/>
          <w:color w:val="000000" w:themeColor="text1"/>
          <w:sz w:val="26"/>
          <w:szCs w:val="26"/>
        </w:rPr>
      </w:pPr>
      <w:r w:rsidRPr="00996528">
        <w:rPr>
          <w:rFonts w:cs="Times New Roman"/>
          <w:color w:val="000000" w:themeColor="text1"/>
          <w:sz w:val="26"/>
          <w:szCs w:val="26"/>
        </w:rPr>
        <w:t>Chạm giữ: orangeAccent.shade100</w:t>
      </w:r>
    </w:p>
    <w:p w14:paraId="33E600B7" w14:textId="77777777" w:rsidR="00996528" w:rsidRPr="00996528" w:rsidRDefault="00996528" w:rsidP="00F12EDB">
      <w:pPr>
        <w:numPr>
          <w:ilvl w:val="0"/>
          <w:numId w:val="54"/>
        </w:numPr>
        <w:rPr>
          <w:rFonts w:cs="Times New Roman"/>
          <w:color w:val="000000" w:themeColor="text1"/>
          <w:sz w:val="26"/>
          <w:szCs w:val="26"/>
        </w:rPr>
      </w:pPr>
      <w:r w:rsidRPr="00996528">
        <w:rPr>
          <w:rFonts w:cs="Times New Roman"/>
          <w:color w:val="000000" w:themeColor="text1"/>
          <w:sz w:val="26"/>
          <w:szCs w:val="26"/>
        </w:rPr>
        <w:t>AnimatedContainer với thời gian 500ms tạo chuyển động mượt mà</w:t>
      </w:r>
    </w:p>
    <w:p w14:paraId="19B64127" w14:textId="77777777" w:rsidR="00996528" w:rsidRPr="00996528" w:rsidRDefault="00996528" w:rsidP="00F12EDB">
      <w:pPr>
        <w:numPr>
          <w:ilvl w:val="0"/>
          <w:numId w:val="54"/>
        </w:numPr>
        <w:rPr>
          <w:rFonts w:cs="Times New Roman"/>
          <w:color w:val="000000" w:themeColor="text1"/>
          <w:sz w:val="26"/>
          <w:szCs w:val="26"/>
        </w:rPr>
      </w:pPr>
      <w:r w:rsidRPr="00996528">
        <w:rPr>
          <w:rFonts w:cs="Times New Roman"/>
          <w:color w:val="000000" w:themeColor="text1"/>
          <w:sz w:val="26"/>
          <w:szCs w:val="26"/>
        </w:rPr>
        <w:t>BoxShadow thêm chiều sâu và cải thiện thứ bậc trực quan</w:t>
      </w:r>
    </w:p>
    <w:p w14:paraId="7FEE3261" w14:textId="77777777" w:rsidR="00996528" w:rsidRPr="00996528" w:rsidRDefault="00996528" w:rsidP="00996528">
      <w:pPr>
        <w:rPr>
          <w:rFonts w:cs="Times New Roman"/>
          <w:b/>
          <w:bCs/>
          <w:color w:val="000000" w:themeColor="text1"/>
          <w:sz w:val="26"/>
          <w:szCs w:val="26"/>
        </w:rPr>
      </w:pPr>
      <w:r w:rsidRPr="00996528">
        <w:rPr>
          <w:rFonts w:cs="Times New Roman"/>
          <w:b/>
          <w:bCs/>
          <w:color w:val="000000" w:themeColor="text1"/>
          <w:sz w:val="26"/>
          <w:szCs w:val="26"/>
        </w:rPr>
        <w:t>Quản lý trạng thái:</w:t>
      </w:r>
    </w:p>
    <w:p w14:paraId="700FC2CC" w14:textId="77777777" w:rsidR="00996528" w:rsidRPr="00996528" w:rsidRDefault="00996528" w:rsidP="00F12EDB">
      <w:pPr>
        <w:numPr>
          <w:ilvl w:val="0"/>
          <w:numId w:val="55"/>
        </w:numPr>
        <w:rPr>
          <w:rFonts w:cs="Times New Roman"/>
          <w:color w:val="000000" w:themeColor="text1"/>
          <w:sz w:val="26"/>
          <w:szCs w:val="26"/>
        </w:rPr>
      </w:pPr>
      <w:r w:rsidRPr="00996528">
        <w:rPr>
          <w:rFonts w:cs="Times New Roman"/>
          <w:color w:val="000000" w:themeColor="text1"/>
          <w:sz w:val="26"/>
          <w:szCs w:val="26"/>
        </w:rPr>
        <w:t>_color và _status theo dõi trạng thái tương tác hiện tại</w:t>
      </w:r>
    </w:p>
    <w:p w14:paraId="27B10D36" w14:textId="77777777" w:rsidR="00996528" w:rsidRPr="00996528" w:rsidRDefault="00996528" w:rsidP="00F12EDB">
      <w:pPr>
        <w:numPr>
          <w:ilvl w:val="0"/>
          <w:numId w:val="55"/>
        </w:numPr>
        <w:rPr>
          <w:rFonts w:cs="Times New Roman"/>
          <w:color w:val="000000" w:themeColor="text1"/>
          <w:sz w:val="26"/>
          <w:szCs w:val="26"/>
        </w:rPr>
      </w:pPr>
      <w:r w:rsidRPr="00996528">
        <w:rPr>
          <w:rFonts w:cs="Times New Roman"/>
          <w:color w:val="000000" w:themeColor="text1"/>
          <w:sz w:val="26"/>
          <w:szCs w:val="26"/>
        </w:rPr>
        <w:t>Phương thức _resetStatus có kiểm tra mounted để tránh rò rỉ bộ nhớ</w:t>
      </w:r>
    </w:p>
    <w:p w14:paraId="4E54A942" w14:textId="77777777" w:rsidR="00996528" w:rsidRPr="00996528" w:rsidRDefault="00996528" w:rsidP="00F12EDB">
      <w:pPr>
        <w:numPr>
          <w:ilvl w:val="0"/>
          <w:numId w:val="55"/>
        </w:numPr>
        <w:rPr>
          <w:rFonts w:cs="Times New Roman"/>
          <w:color w:val="000000" w:themeColor="text1"/>
          <w:sz w:val="26"/>
          <w:szCs w:val="26"/>
        </w:rPr>
      </w:pPr>
      <w:r w:rsidRPr="00996528">
        <w:rPr>
          <w:rFonts w:cs="Times New Roman"/>
          <w:color w:val="000000" w:themeColor="text1"/>
          <w:sz w:val="26"/>
          <w:szCs w:val="26"/>
        </w:rPr>
        <w:t>Tự động reset sau 500ms cho chạm và chạm hai lần</w:t>
      </w:r>
    </w:p>
    <w:p w14:paraId="20EE1E3F" w14:textId="77777777" w:rsidR="00996528" w:rsidRPr="00996528" w:rsidRDefault="00996528" w:rsidP="00F12EDB">
      <w:pPr>
        <w:numPr>
          <w:ilvl w:val="0"/>
          <w:numId w:val="55"/>
        </w:numPr>
        <w:rPr>
          <w:rFonts w:cs="Times New Roman"/>
          <w:color w:val="000000" w:themeColor="text1"/>
          <w:sz w:val="26"/>
          <w:szCs w:val="26"/>
        </w:rPr>
      </w:pPr>
      <w:r w:rsidRPr="00996528">
        <w:rPr>
          <w:rFonts w:cs="Times New Roman"/>
          <w:color w:val="000000" w:themeColor="text1"/>
          <w:sz w:val="26"/>
          <w:szCs w:val="26"/>
        </w:rPr>
        <w:t>Chạm giữ reset khi thả ra (onLongPressUp)</w:t>
      </w:r>
    </w:p>
    <w:p w14:paraId="6A0B257C" w14:textId="77777777" w:rsidR="00996528" w:rsidRPr="00996528" w:rsidRDefault="00996528" w:rsidP="00996528">
      <w:pPr>
        <w:rPr>
          <w:rFonts w:cs="Times New Roman"/>
          <w:b/>
          <w:bCs/>
          <w:color w:val="000000" w:themeColor="text1"/>
          <w:sz w:val="26"/>
          <w:szCs w:val="26"/>
        </w:rPr>
      </w:pPr>
      <w:r w:rsidRPr="00996528">
        <w:rPr>
          <w:rFonts w:cs="Times New Roman"/>
          <w:b/>
          <w:bCs/>
          <w:color w:val="000000" w:themeColor="text1"/>
          <w:sz w:val="26"/>
          <w:szCs w:val="26"/>
        </w:rPr>
        <w:t>Xử lý thao tác:</w:t>
      </w:r>
    </w:p>
    <w:p w14:paraId="48A9F4A4" w14:textId="77777777" w:rsidR="00996528" w:rsidRPr="00996528" w:rsidRDefault="00996528" w:rsidP="00F12EDB">
      <w:pPr>
        <w:numPr>
          <w:ilvl w:val="0"/>
          <w:numId w:val="56"/>
        </w:numPr>
        <w:rPr>
          <w:rFonts w:cs="Times New Roman"/>
          <w:color w:val="000000" w:themeColor="text1"/>
          <w:sz w:val="26"/>
          <w:szCs w:val="26"/>
        </w:rPr>
      </w:pPr>
      <w:r w:rsidRPr="00996528">
        <w:rPr>
          <w:rFonts w:cs="Times New Roman"/>
          <w:color w:val="000000" w:themeColor="text1"/>
          <w:sz w:val="26"/>
          <w:szCs w:val="26"/>
        </w:rPr>
        <w:t>Các callback tùy chọn (onTap?, onDoubleTap?, onLongPress?)</w:t>
      </w:r>
    </w:p>
    <w:p w14:paraId="3B1B1550" w14:textId="77777777" w:rsidR="00996528" w:rsidRPr="00996528" w:rsidRDefault="00996528" w:rsidP="00F12EDB">
      <w:pPr>
        <w:numPr>
          <w:ilvl w:val="0"/>
          <w:numId w:val="56"/>
        </w:numPr>
        <w:rPr>
          <w:rFonts w:cs="Times New Roman"/>
          <w:color w:val="000000" w:themeColor="text1"/>
          <w:sz w:val="26"/>
          <w:szCs w:val="26"/>
        </w:rPr>
      </w:pPr>
      <w:r w:rsidRPr="00996528">
        <w:rPr>
          <w:rFonts w:cs="Times New Roman"/>
          <w:color w:val="000000" w:themeColor="text1"/>
          <w:sz w:val="26"/>
          <w:szCs w:val="26"/>
        </w:rPr>
        <w:lastRenderedPageBreak/>
        <w:t>Gọi callback của widget cha sau khi cập nhật state nội bộ</w:t>
      </w:r>
    </w:p>
    <w:p w14:paraId="190D80D2" w14:textId="77777777" w:rsidR="00996528" w:rsidRPr="00996528" w:rsidRDefault="00996528" w:rsidP="00F12EDB">
      <w:pPr>
        <w:numPr>
          <w:ilvl w:val="0"/>
          <w:numId w:val="56"/>
        </w:numPr>
        <w:rPr>
          <w:rFonts w:cs="Times New Roman"/>
          <w:color w:val="000000" w:themeColor="text1"/>
          <w:sz w:val="26"/>
          <w:szCs w:val="26"/>
        </w:rPr>
      </w:pPr>
      <w:r w:rsidRPr="00996528">
        <w:rPr>
          <w:rFonts w:cs="Times New Roman"/>
          <w:color w:val="000000" w:themeColor="text1"/>
          <w:sz w:val="26"/>
          <w:szCs w:val="26"/>
        </w:rPr>
        <w:t>Cú pháp an toàn widget.onTap?.call()</w:t>
      </w:r>
    </w:p>
    <w:p w14:paraId="3613BB33" w14:textId="77777777" w:rsidR="00996528" w:rsidRPr="00996528" w:rsidRDefault="00996528" w:rsidP="00996528">
      <w:pPr>
        <w:rPr>
          <w:rFonts w:cs="Times New Roman"/>
          <w:b/>
          <w:bCs/>
          <w:color w:val="000000" w:themeColor="text1"/>
          <w:sz w:val="26"/>
          <w:szCs w:val="26"/>
        </w:rPr>
      </w:pPr>
      <w:r w:rsidRPr="00996528">
        <w:rPr>
          <w:rFonts w:cs="Times New Roman"/>
          <w:b/>
          <w:bCs/>
          <w:color w:val="000000" w:themeColor="text1"/>
          <w:sz w:val="26"/>
          <w:szCs w:val="26"/>
        </w:rPr>
        <w:t>Các mẫu an toàn:</w:t>
      </w:r>
    </w:p>
    <w:p w14:paraId="2E01753C" w14:textId="77777777" w:rsidR="00996528" w:rsidRPr="00996528" w:rsidRDefault="00996528" w:rsidP="00F12EDB">
      <w:pPr>
        <w:numPr>
          <w:ilvl w:val="0"/>
          <w:numId w:val="57"/>
        </w:numPr>
        <w:rPr>
          <w:rFonts w:cs="Times New Roman"/>
          <w:color w:val="000000" w:themeColor="text1"/>
          <w:sz w:val="26"/>
          <w:szCs w:val="26"/>
        </w:rPr>
      </w:pPr>
      <w:r w:rsidRPr="00996528">
        <w:rPr>
          <w:rFonts w:cs="Times New Roman"/>
          <w:color w:val="000000" w:themeColor="text1"/>
          <w:sz w:val="26"/>
          <w:szCs w:val="26"/>
        </w:rPr>
        <w:t>Kiểm tra mounted trong _resetStatus tránh setState trên widget đã unmount</w:t>
      </w:r>
    </w:p>
    <w:p w14:paraId="08FB533F" w14:textId="77777777" w:rsidR="00996528" w:rsidRPr="00996528" w:rsidRDefault="00996528" w:rsidP="00F12EDB">
      <w:pPr>
        <w:numPr>
          <w:ilvl w:val="0"/>
          <w:numId w:val="57"/>
        </w:numPr>
        <w:rPr>
          <w:rFonts w:cs="Times New Roman"/>
          <w:color w:val="000000" w:themeColor="text1"/>
          <w:sz w:val="26"/>
          <w:szCs w:val="26"/>
        </w:rPr>
      </w:pPr>
      <w:r w:rsidRPr="00996528">
        <w:rPr>
          <w:rFonts w:cs="Times New Roman"/>
          <w:color w:val="000000" w:themeColor="text1"/>
          <w:sz w:val="26"/>
          <w:szCs w:val="26"/>
        </w:rPr>
        <w:t>Future.delayed cho việc reset theo thời gian</w:t>
      </w:r>
    </w:p>
    <w:p w14:paraId="2CB54033" w14:textId="77777777" w:rsidR="00996528" w:rsidRPr="00996528" w:rsidRDefault="00996528" w:rsidP="00F12EDB">
      <w:pPr>
        <w:numPr>
          <w:ilvl w:val="0"/>
          <w:numId w:val="57"/>
        </w:numPr>
        <w:rPr>
          <w:rFonts w:cs="Times New Roman"/>
          <w:color w:val="000000" w:themeColor="text1"/>
          <w:sz w:val="26"/>
          <w:szCs w:val="26"/>
        </w:rPr>
      </w:pPr>
      <w:r w:rsidRPr="00996528">
        <w:rPr>
          <w:rFonts w:cs="Times New Roman"/>
          <w:color w:val="000000" w:themeColor="text1"/>
          <w:sz w:val="26"/>
          <w:szCs w:val="26"/>
        </w:rPr>
        <w:t>Handler riêng biệt cho từng loại thao tác</w:t>
      </w:r>
    </w:p>
    <w:p w14:paraId="406CB3BA" w14:textId="77777777" w:rsidR="00996528" w:rsidRPr="00996528" w:rsidRDefault="00996528" w:rsidP="00996528">
      <w:pPr>
        <w:rPr>
          <w:rFonts w:cs="Times New Roman"/>
          <w:b/>
          <w:bCs/>
          <w:color w:val="000000" w:themeColor="text1"/>
          <w:sz w:val="26"/>
          <w:szCs w:val="26"/>
        </w:rPr>
      </w:pPr>
      <w:r w:rsidRPr="00996528">
        <w:rPr>
          <w:rFonts w:cs="Times New Roman"/>
          <w:b/>
          <w:bCs/>
          <w:color w:val="000000" w:themeColor="text1"/>
          <w:sz w:val="26"/>
          <w:szCs w:val="26"/>
        </w:rPr>
        <w:t>Bố cục:</w:t>
      </w:r>
    </w:p>
    <w:p w14:paraId="2537C030" w14:textId="77777777" w:rsidR="00996528" w:rsidRPr="00996528" w:rsidRDefault="00996528" w:rsidP="00F12EDB">
      <w:pPr>
        <w:numPr>
          <w:ilvl w:val="0"/>
          <w:numId w:val="58"/>
        </w:numPr>
        <w:rPr>
          <w:rFonts w:cs="Times New Roman"/>
          <w:color w:val="000000" w:themeColor="text1"/>
          <w:sz w:val="26"/>
          <w:szCs w:val="26"/>
        </w:rPr>
      </w:pPr>
      <w:r w:rsidRPr="00996528">
        <w:rPr>
          <w:rFonts w:cs="Times New Roman"/>
          <w:color w:val="000000" w:themeColor="text1"/>
          <w:sz w:val="26"/>
          <w:szCs w:val="26"/>
        </w:rPr>
        <w:t>Column với nhãn text và hiển thị trạng thái</w:t>
      </w:r>
    </w:p>
    <w:p w14:paraId="66D4AE34" w14:textId="77777777" w:rsidR="00996528" w:rsidRPr="00996528" w:rsidRDefault="00996528" w:rsidP="00F12EDB">
      <w:pPr>
        <w:numPr>
          <w:ilvl w:val="0"/>
          <w:numId w:val="58"/>
        </w:numPr>
        <w:rPr>
          <w:rFonts w:cs="Times New Roman"/>
          <w:color w:val="000000" w:themeColor="text1"/>
          <w:sz w:val="26"/>
          <w:szCs w:val="26"/>
        </w:rPr>
      </w:pPr>
      <w:r w:rsidRPr="00996528">
        <w:rPr>
          <w:rFonts w:cs="Times New Roman"/>
          <w:color w:val="000000" w:themeColor="text1"/>
          <w:sz w:val="26"/>
          <w:szCs w:val="26"/>
        </w:rPr>
        <w:t>Bo góc (20) và padding (20) để dễ chạm</w:t>
      </w:r>
    </w:p>
    <w:p w14:paraId="082BE6A6" w14:textId="77777777" w:rsidR="00996528" w:rsidRPr="00996528" w:rsidRDefault="00996528" w:rsidP="00F12EDB">
      <w:pPr>
        <w:numPr>
          <w:ilvl w:val="0"/>
          <w:numId w:val="58"/>
        </w:numPr>
        <w:rPr>
          <w:rFonts w:cs="Times New Roman"/>
          <w:color w:val="000000" w:themeColor="text1"/>
          <w:sz w:val="26"/>
          <w:szCs w:val="26"/>
        </w:rPr>
      </w:pPr>
      <w:r w:rsidRPr="00996528">
        <w:rPr>
          <w:rFonts w:cs="Times New Roman"/>
          <w:color w:val="000000" w:themeColor="text1"/>
          <w:sz w:val="26"/>
          <w:szCs w:val="26"/>
        </w:rPr>
        <w:t>mainAxisSize.min tối ưu sử dụng không gian</w:t>
      </w:r>
    </w:p>
    <w:p w14:paraId="173C150C" w14:textId="77777777" w:rsidR="00996528" w:rsidRPr="00996528" w:rsidRDefault="00996528" w:rsidP="00996528">
      <w:pPr>
        <w:rPr>
          <w:rFonts w:cs="Times New Roman"/>
          <w:color w:val="000000" w:themeColor="text1"/>
          <w:sz w:val="26"/>
          <w:szCs w:val="26"/>
        </w:rPr>
      </w:pPr>
      <w:r w:rsidRPr="00996528">
        <w:rPr>
          <w:rFonts w:cs="Times New Roman"/>
          <w:color w:val="000000" w:themeColor="text1"/>
          <w:sz w:val="26"/>
          <w:szCs w:val="26"/>
        </w:rPr>
        <w:t>Khác với ví dụ GestureDetector cơ bản, cách làm này cung cấp phản hồi trực quan toàn diện, tính năng tự động reset, và minh họa nhiều loại thao tác cùng lúc.</w:t>
      </w:r>
    </w:p>
    <w:p w14:paraId="54EB07DE" w14:textId="09E1D843" w:rsidR="00444177" w:rsidRPr="00616918" w:rsidRDefault="00444177" w:rsidP="001B7C2B">
      <w:pPr>
        <w:pStyle w:val="Heading3"/>
        <w:rPr>
          <w:rFonts w:ascii="Times New Roman" w:hAnsi="Times New Roman" w:cs="Times New Roman"/>
          <w:color w:val="000000" w:themeColor="text1"/>
        </w:rPr>
      </w:pPr>
      <w:bookmarkStart w:id="34" w:name="_Toc211333817"/>
      <w:r w:rsidRPr="00616918">
        <w:rPr>
          <w:rFonts w:ascii="Times New Roman" w:hAnsi="Times New Roman" w:cs="Times New Roman"/>
          <w:color w:val="000000" w:themeColor="text1"/>
        </w:rPr>
        <w:t>3.</w:t>
      </w:r>
      <w:r w:rsidR="006D667E" w:rsidRPr="00616918">
        <w:rPr>
          <w:rFonts w:ascii="Times New Roman" w:hAnsi="Times New Roman" w:cs="Times New Roman"/>
          <w:color w:val="000000" w:themeColor="text1"/>
        </w:rPr>
        <w:t>6</w:t>
      </w:r>
      <w:r w:rsidRPr="00616918">
        <w:rPr>
          <w:rFonts w:ascii="Times New Roman" w:hAnsi="Times New Roman" w:cs="Times New Roman"/>
          <w:color w:val="000000" w:themeColor="text1"/>
        </w:rPr>
        <w:t>. CustomInkWell Implementation</w:t>
      </w:r>
      <w:bookmarkEnd w:id="34"/>
    </w:p>
    <w:p w14:paraId="3C2D7BE9" w14:textId="658419FE"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37F7795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CustomInkWell extends StatefulWidget {</w:t>
      </w:r>
    </w:p>
    <w:p w14:paraId="2BF663A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String label;</w:t>
      </w:r>
    </w:p>
    <w:p w14:paraId="265908B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VoidCallback? onTap;</w:t>
      </w:r>
    </w:p>
    <w:p w14:paraId="40AFCCD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VoidCallback? onDoubleTap;</w:t>
      </w:r>
    </w:p>
    <w:p w14:paraId="6FB15180" w14:textId="1B843614"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VoidCallback? onLongPress;</w:t>
      </w:r>
    </w:p>
    <w:p w14:paraId="00909B6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CustomInkWell({</w:t>
      </w:r>
    </w:p>
    <w:p w14:paraId="46A69AA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super.key,</w:t>
      </w:r>
    </w:p>
    <w:p w14:paraId="0087E98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this.label,</w:t>
      </w:r>
    </w:p>
    <w:p w14:paraId="79161AA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this.onTap,</w:t>
      </w:r>
    </w:p>
    <w:p w14:paraId="6009979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this.onDoubleTap,</w:t>
      </w:r>
    </w:p>
    <w:p w14:paraId="6B096B4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this.onLongPress,</w:t>
      </w:r>
    </w:p>
    <w:p w14:paraId="3D72604B" w14:textId="384499B2"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7E4F23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552D011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State&lt;CustomInkWell&gt; createState() =&gt; _CustomInkWellState();</w:t>
      </w:r>
    </w:p>
    <w:p w14:paraId="1770E1DA" w14:textId="73437631"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609532A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_CustomInkWellState extends State&lt;CustomInkWell&gt; {</w:t>
      </w:r>
    </w:p>
    <w:p w14:paraId="001A3F5C" w14:textId="5E7A2726"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String _status = "Chưa thao tác";</w:t>
      </w:r>
    </w:p>
    <w:p w14:paraId="09FD543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_handleTap() {</w:t>
      </w:r>
    </w:p>
    <w:p w14:paraId="5694606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=&gt; _status = "Bạn đã chạm 1 lần!");</w:t>
      </w:r>
    </w:p>
    <w:p w14:paraId="15432D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widget.onTap?.call();</w:t>
      </w:r>
    </w:p>
    <w:p w14:paraId="56876FBA" w14:textId="5448319A"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4D614B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_handleDoubleTap() {</w:t>
      </w:r>
    </w:p>
    <w:p w14:paraId="43E5FB7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=&gt; _status = "Bạn đã chạm đúp!");</w:t>
      </w:r>
    </w:p>
    <w:p w14:paraId="68ECBA2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widget.onDoubleTap?.call();</w:t>
      </w:r>
    </w:p>
    <w:p w14:paraId="4B701161" w14:textId="40740D3C"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55790D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void _handleLongPress() {</w:t>
      </w:r>
    </w:p>
    <w:p w14:paraId="2B5BDFA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setState(() =&gt; _status = "Bạn đã giữ lâu!");</w:t>
      </w:r>
    </w:p>
    <w:p w14:paraId="7E9F937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widget.onLongPress?.call();</w:t>
      </w:r>
    </w:p>
    <w:p w14:paraId="069164DF" w14:textId="30F4D1A9"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2D7645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6C30AF8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22CA8CA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Material(</w:t>
      </w:r>
    </w:p>
    <w:p w14:paraId="4F83E9B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color: Colors.transparent,</w:t>
      </w:r>
    </w:p>
    <w:p w14:paraId="12AA110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InkWell(</w:t>
      </w:r>
    </w:p>
    <w:p w14:paraId="215B596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onTap: _handleTap,</w:t>
      </w:r>
    </w:p>
    <w:p w14:paraId="4881E94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onDoubleTap: _handleDoubleTap,</w:t>
      </w:r>
    </w:p>
    <w:p w14:paraId="3ADE7A3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onLongPress: _handleLongPress,</w:t>
      </w:r>
    </w:p>
    <w:p w14:paraId="0402954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borderRadius: BorderRadius.circular(20),</w:t>
      </w:r>
    </w:p>
    <w:p w14:paraId="72247DD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splashColor: Colors.tealAccent.shade200,</w:t>
      </w:r>
    </w:p>
    <w:p w14:paraId="7CFD30F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highlightColor: Colors.teal.withOpacity(0.3),</w:t>
      </w:r>
    </w:p>
    <w:p w14:paraId="184B8D7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splashFactory: InkRipple.splashFactory,</w:t>
      </w:r>
    </w:p>
    <w:p w14:paraId="257E776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Ink(</w:t>
      </w:r>
    </w:p>
    <w:p w14:paraId="7FB68EB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EdgeInsets.all(20),</w:t>
      </w:r>
    </w:p>
    <w:p w14:paraId="198DF17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decoration: BoxDecoration(</w:t>
      </w:r>
    </w:p>
    <w:p w14:paraId="7574A31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color: Colors.teal.shade50,</w:t>
      </w:r>
    </w:p>
    <w:p w14:paraId="16A0984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borderRadius: BorderRadius.circular(20),</w:t>
      </w:r>
    </w:p>
    <w:p w14:paraId="29FF5C4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border: Border.all(color: Colors.teal, width: 2),</w:t>
      </w:r>
    </w:p>
    <w:p w14:paraId="4483B9E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C7FAFE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198C1AB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mainAxisSize: MainAxisSize.min,</w:t>
      </w:r>
    </w:p>
    <w:p w14:paraId="2EE9CA9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5A0E53E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w:t>
      </w:r>
    </w:p>
    <w:p w14:paraId="72B5BC9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widget.label,</w:t>
      </w:r>
    </w:p>
    <w:p w14:paraId="411056A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w:t>
      </w:r>
    </w:p>
    <w:p w14:paraId="2ADA0DA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fontSize: 20,</w:t>
      </w:r>
    </w:p>
    <w:p w14:paraId="0A4B961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fontWeight: FontWeight.bold,</w:t>
      </w:r>
    </w:p>
    <w:p w14:paraId="10C9CDF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8EE6B5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D99E6A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10),</w:t>
      </w:r>
    </w:p>
    <w:p w14:paraId="7432E8B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w:t>
      </w:r>
    </w:p>
    <w:p w14:paraId="60168FF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_status,</w:t>
      </w:r>
    </w:p>
    <w:p w14:paraId="5C9DEEB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16, color: Colors.black87),</w:t>
      </w:r>
    </w:p>
    <w:p w14:paraId="31DACEB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239618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E604FF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FE8863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672549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B22C49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2FDCE27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7E8FB1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01F7D28E" w14:textId="77777777" w:rsidR="00944368" w:rsidRPr="00944368" w:rsidRDefault="00944368" w:rsidP="00944368">
      <w:pPr>
        <w:rPr>
          <w:rFonts w:cs="Times New Roman"/>
          <w:b/>
          <w:bCs/>
          <w:color w:val="000000" w:themeColor="text1"/>
          <w:sz w:val="26"/>
          <w:szCs w:val="26"/>
        </w:rPr>
      </w:pPr>
      <w:r w:rsidRPr="00944368">
        <w:rPr>
          <w:rFonts w:cs="Times New Roman"/>
          <w:b/>
          <w:bCs/>
          <w:color w:val="000000" w:themeColor="text1"/>
          <w:sz w:val="26"/>
          <w:szCs w:val="26"/>
        </w:rPr>
        <w:t>Điểm mới so với cơ sở lý thuyết:</w:t>
      </w:r>
    </w:p>
    <w:p w14:paraId="1B554464" w14:textId="77777777" w:rsidR="00944368" w:rsidRPr="00944368" w:rsidRDefault="00944368" w:rsidP="00944368">
      <w:pPr>
        <w:rPr>
          <w:rFonts w:cs="Times New Roman"/>
          <w:b/>
          <w:bCs/>
          <w:color w:val="000000" w:themeColor="text1"/>
          <w:sz w:val="26"/>
          <w:szCs w:val="26"/>
        </w:rPr>
      </w:pPr>
      <w:r w:rsidRPr="00944368">
        <w:rPr>
          <w:rFonts w:cs="Times New Roman"/>
          <w:b/>
          <w:bCs/>
          <w:color w:val="000000" w:themeColor="text1"/>
          <w:sz w:val="26"/>
          <w:szCs w:val="26"/>
        </w:rPr>
        <w:t>Cấu trúc Material (QUAN TRỌNG):</w:t>
      </w:r>
    </w:p>
    <w:p w14:paraId="312D69A7" w14:textId="77777777" w:rsidR="00944368" w:rsidRPr="00944368" w:rsidRDefault="00944368" w:rsidP="00F12EDB">
      <w:pPr>
        <w:numPr>
          <w:ilvl w:val="0"/>
          <w:numId w:val="59"/>
        </w:numPr>
        <w:rPr>
          <w:rFonts w:cs="Times New Roman"/>
          <w:color w:val="000000" w:themeColor="text1"/>
          <w:sz w:val="26"/>
          <w:szCs w:val="26"/>
        </w:rPr>
      </w:pPr>
      <w:r w:rsidRPr="00944368">
        <w:rPr>
          <w:rFonts w:cs="Times New Roman"/>
          <w:color w:val="000000" w:themeColor="text1"/>
          <w:sz w:val="26"/>
          <w:szCs w:val="26"/>
        </w:rPr>
        <w:t>Material ngoài cùng có màu trong suốt (bắt buộc để InkWell hoạt động)</w:t>
      </w:r>
    </w:p>
    <w:p w14:paraId="363AF46D" w14:textId="77777777" w:rsidR="00944368" w:rsidRPr="00944368" w:rsidRDefault="00944368" w:rsidP="00F12EDB">
      <w:pPr>
        <w:numPr>
          <w:ilvl w:val="0"/>
          <w:numId w:val="59"/>
        </w:numPr>
        <w:rPr>
          <w:rFonts w:cs="Times New Roman"/>
          <w:color w:val="000000" w:themeColor="text1"/>
          <w:sz w:val="26"/>
          <w:szCs w:val="26"/>
        </w:rPr>
      </w:pPr>
      <w:r w:rsidRPr="00944368">
        <w:rPr>
          <w:rFonts w:cs="Times New Roman"/>
          <w:color w:val="000000" w:themeColor="text1"/>
          <w:sz w:val="26"/>
          <w:szCs w:val="26"/>
        </w:rPr>
        <w:t>Lớp InkWell xử lý nhận diện cử chỉ và hiệu ứng mực</w:t>
      </w:r>
    </w:p>
    <w:p w14:paraId="0EBFBB63" w14:textId="77777777" w:rsidR="00944368" w:rsidRPr="00944368" w:rsidRDefault="00944368" w:rsidP="00F12EDB">
      <w:pPr>
        <w:numPr>
          <w:ilvl w:val="0"/>
          <w:numId w:val="59"/>
        </w:numPr>
        <w:rPr>
          <w:rFonts w:cs="Times New Roman"/>
          <w:color w:val="000000" w:themeColor="text1"/>
          <w:sz w:val="26"/>
          <w:szCs w:val="26"/>
        </w:rPr>
      </w:pPr>
      <w:r w:rsidRPr="00944368">
        <w:rPr>
          <w:rFonts w:cs="Times New Roman"/>
          <w:color w:val="000000" w:themeColor="text1"/>
          <w:sz w:val="26"/>
          <w:szCs w:val="26"/>
        </w:rPr>
        <w:t>Widget Ink vẽ trang trí TRÊN Material (không phải phía trên)</w:t>
      </w:r>
    </w:p>
    <w:p w14:paraId="6C848ADF" w14:textId="77777777" w:rsidR="00944368" w:rsidRPr="00944368" w:rsidRDefault="00944368" w:rsidP="00F12EDB">
      <w:pPr>
        <w:numPr>
          <w:ilvl w:val="0"/>
          <w:numId w:val="59"/>
        </w:numPr>
        <w:rPr>
          <w:rFonts w:cs="Times New Roman"/>
          <w:color w:val="000000" w:themeColor="text1"/>
          <w:sz w:val="26"/>
          <w:szCs w:val="26"/>
        </w:rPr>
      </w:pPr>
      <w:r w:rsidRPr="00944368">
        <w:rPr>
          <w:rFonts w:cs="Times New Roman"/>
          <w:color w:val="000000" w:themeColor="text1"/>
          <w:sz w:val="26"/>
          <w:szCs w:val="26"/>
        </w:rPr>
        <w:t>Cấu trúc này đảm bảo hiệu ứng gợn sóng hiển thị được</w:t>
      </w:r>
    </w:p>
    <w:p w14:paraId="33D078E9" w14:textId="77777777" w:rsidR="00944368" w:rsidRPr="00944368" w:rsidRDefault="00944368" w:rsidP="00944368">
      <w:pPr>
        <w:rPr>
          <w:rFonts w:cs="Times New Roman"/>
          <w:b/>
          <w:bCs/>
          <w:color w:val="000000" w:themeColor="text1"/>
          <w:sz w:val="26"/>
          <w:szCs w:val="26"/>
        </w:rPr>
      </w:pPr>
      <w:r w:rsidRPr="00944368">
        <w:rPr>
          <w:rFonts w:cs="Times New Roman"/>
          <w:b/>
          <w:bCs/>
          <w:color w:val="000000" w:themeColor="text1"/>
          <w:sz w:val="26"/>
          <w:szCs w:val="26"/>
        </w:rPr>
        <w:t>Tùy chỉnh hiệu ứng mực:</w:t>
      </w:r>
    </w:p>
    <w:p w14:paraId="5FBB4BB3" w14:textId="77777777" w:rsidR="00944368" w:rsidRPr="00944368" w:rsidRDefault="00944368" w:rsidP="00F12EDB">
      <w:pPr>
        <w:numPr>
          <w:ilvl w:val="0"/>
          <w:numId w:val="60"/>
        </w:numPr>
        <w:rPr>
          <w:rFonts w:cs="Times New Roman"/>
          <w:color w:val="000000" w:themeColor="text1"/>
          <w:sz w:val="26"/>
          <w:szCs w:val="26"/>
        </w:rPr>
      </w:pPr>
      <w:r w:rsidRPr="00944368">
        <w:rPr>
          <w:rFonts w:cs="Times New Roman"/>
          <w:color w:val="000000" w:themeColor="text1"/>
          <w:sz w:val="26"/>
          <w:szCs w:val="26"/>
        </w:rPr>
        <w:t>splashColor: tealAccent.shade200 cho gợn sóng nổi bật</w:t>
      </w:r>
    </w:p>
    <w:p w14:paraId="2F53EFB0" w14:textId="77777777" w:rsidR="00944368" w:rsidRPr="00944368" w:rsidRDefault="00944368" w:rsidP="00F12EDB">
      <w:pPr>
        <w:numPr>
          <w:ilvl w:val="0"/>
          <w:numId w:val="60"/>
        </w:numPr>
        <w:rPr>
          <w:rFonts w:cs="Times New Roman"/>
          <w:color w:val="000000" w:themeColor="text1"/>
          <w:sz w:val="26"/>
          <w:szCs w:val="26"/>
        </w:rPr>
      </w:pPr>
      <w:r w:rsidRPr="00944368">
        <w:rPr>
          <w:rFonts w:cs="Times New Roman"/>
          <w:color w:val="000000" w:themeColor="text1"/>
          <w:sz w:val="26"/>
          <w:szCs w:val="26"/>
        </w:rPr>
        <w:t>highlightColor: teal với độ mờ 0.3 cho highlight nhẹ nhàng</w:t>
      </w:r>
    </w:p>
    <w:p w14:paraId="421F0EBA" w14:textId="77777777" w:rsidR="00944368" w:rsidRPr="00944368" w:rsidRDefault="00944368" w:rsidP="00F12EDB">
      <w:pPr>
        <w:numPr>
          <w:ilvl w:val="0"/>
          <w:numId w:val="60"/>
        </w:numPr>
        <w:rPr>
          <w:rFonts w:cs="Times New Roman"/>
          <w:color w:val="000000" w:themeColor="text1"/>
          <w:sz w:val="26"/>
          <w:szCs w:val="26"/>
        </w:rPr>
      </w:pPr>
      <w:r w:rsidRPr="00944368">
        <w:rPr>
          <w:rFonts w:cs="Times New Roman"/>
          <w:color w:val="000000" w:themeColor="text1"/>
          <w:sz w:val="26"/>
          <w:szCs w:val="26"/>
        </w:rPr>
        <w:t>splashFactory: InkRipple.splashFactory cho hiệu ứng gợn sóng chuẩn</w:t>
      </w:r>
    </w:p>
    <w:p w14:paraId="3C84BC9A" w14:textId="77777777" w:rsidR="00944368" w:rsidRPr="00944368" w:rsidRDefault="00944368" w:rsidP="00F12EDB">
      <w:pPr>
        <w:numPr>
          <w:ilvl w:val="0"/>
          <w:numId w:val="60"/>
        </w:numPr>
        <w:rPr>
          <w:rFonts w:cs="Times New Roman"/>
          <w:color w:val="000000" w:themeColor="text1"/>
          <w:sz w:val="26"/>
          <w:szCs w:val="26"/>
        </w:rPr>
      </w:pPr>
      <w:r w:rsidRPr="00944368">
        <w:rPr>
          <w:rFonts w:cs="Times New Roman"/>
          <w:color w:val="000000" w:themeColor="text1"/>
          <w:sz w:val="26"/>
          <w:szCs w:val="26"/>
        </w:rPr>
        <w:t>borderRadius: 20 cắt hiệu ứng theo góc bo tròn</w:t>
      </w:r>
    </w:p>
    <w:p w14:paraId="4B444147" w14:textId="77777777" w:rsidR="00944368" w:rsidRPr="00944368" w:rsidRDefault="00944368" w:rsidP="00944368">
      <w:pPr>
        <w:rPr>
          <w:rFonts w:cs="Times New Roman"/>
          <w:b/>
          <w:bCs/>
          <w:color w:val="000000" w:themeColor="text1"/>
          <w:sz w:val="26"/>
          <w:szCs w:val="26"/>
        </w:rPr>
      </w:pPr>
      <w:r w:rsidRPr="00944368">
        <w:rPr>
          <w:rFonts w:cs="Times New Roman"/>
          <w:b/>
          <w:bCs/>
          <w:color w:val="000000" w:themeColor="text1"/>
          <w:sz w:val="26"/>
          <w:szCs w:val="26"/>
        </w:rPr>
        <w:t>So sánh với GestureDetector:</w:t>
      </w:r>
    </w:p>
    <w:p w14:paraId="148918C3" w14:textId="77777777" w:rsidR="00944368" w:rsidRPr="00944368" w:rsidRDefault="00944368" w:rsidP="00F12EDB">
      <w:pPr>
        <w:numPr>
          <w:ilvl w:val="0"/>
          <w:numId w:val="61"/>
        </w:numPr>
        <w:rPr>
          <w:rFonts w:cs="Times New Roman"/>
          <w:color w:val="000000" w:themeColor="text1"/>
          <w:sz w:val="26"/>
          <w:szCs w:val="26"/>
        </w:rPr>
      </w:pPr>
      <w:r w:rsidRPr="00944368">
        <w:rPr>
          <w:rFonts w:cs="Times New Roman"/>
          <w:color w:val="000000" w:themeColor="text1"/>
          <w:sz w:val="26"/>
          <w:szCs w:val="26"/>
        </w:rPr>
        <w:t>InkWell: Hiệu ứng splash theo Material Design, phản hồi tự động</w:t>
      </w:r>
    </w:p>
    <w:p w14:paraId="6A87ADC1" w14:textId="77777777" w:rsidR="00944368" w:rsidRPr="00944368" w:rsidRDefault="00944368" w:rsidP="00F12EDB">
      <w:pPr>
        <w:numPr>
          <w:ilvl w:val="0"/>
          <w:numId w:val="61"/>
        </w:numPr>
        <w:rPr>
          <w:rFonts w:cs="Times New Roman"/>
          <w:color w:val="000000" w:themeColor="text1"/>
          <w:sz w:val="26"/>
          <w:szCs w:val="26"/>
        </w:rPr>
      </w:pPr>
      <w:r w:rsidRPr="00944368">
        <w:rPr>
          <w:rFonts w:cs="Times New Roman"/>
          <w:color w:val="000000" w:themeColor="text1"/>
          <w:sz w:val="26"/>
          <w:szCs w:val="26"/>
        </w:rPr>
        <w:t>GestureDetector (trước đó): Đổi màu tùy chỉnh, animation thủ công</w:t>
      </w:r>
    </w:p>
    <w:p w14:paraId="7221B8CD" w14:textId="77777777" w:rsidR="00944368" w:rsidRPr="00944368" w:rsidRDefault="00944368" w:rsidP="00F12EDB">
      <w:pPr>
        <w:numPr>
          <w:ilvl w:val="0"/>
          <w:numId w:val="61"/>
        </w:numPr>
        <w:rPr>
          <w:rFonts w:cs="Times New Roman"/>
          <w:color w:val="000000" w:themeColor="text1"/>
          <w:sz w:val="26"/>
          <w:szCs w:val="26"/>
        </w:rPr>
      </w:pPr>
      <w:r w:rsidRPr="00944368">
        <w:rPr>
          <w:rFonts w:cs="Times New Roman"/>
          <w:color w:val="000000" w:themeColor="text1"/>
          <w:sz w:val="26"/>
          <w:szCs w:val="26"/>
        </w:rPr>
        <w:t>InkWell đơn giản hơn cho ứng dụng Material Design</w:t>
      </w:r>
    </w:p>
    <w:p w14:paraId="12BB7BB3" w14:textId="77777777" w:rsidR="00944368" w:rsidRPr="00944368" w:rsidRDefault="00944368" w:rsidP="00F12EDB">
      <w:pPr>
        <w:numPr>
          <w:ilvl w:val="0"/>
          <w:numId w:val="61"/>
        </w:numPr>
        <w:rPr>
          <w:rFonts w:cs="Times New Roman"/>
          <w:color w:val="000000" w:themeColor="text1"/>
          <w:sz w:val="26"/>
          <w:szCs w:val="26"/>
        </w:rPr>
      </w:pPr>
      <w:r w:rsidRPr="00944368">
        <w:rPr>
          <w:rFonts w:cs="Times New Roman"/>
          <w:color w:val="000000" w:themeColor="text1"/>
          <w:sz w:val="26"/>
          <w:szCs w:val="26"/>
        </w:rPr>
        <w:t>GestureDetector linh hoạt hơn cho phản hồi tùy chỉnh</w:t>
      </w:r>
    </w:p>
    <w:p w14:paraId="3D8532CE" w14:textId="77777777" w:rsidR="00944368" w:rsidRPr="00944368" w:rsidRDefault="00944368" w:rsidP="00944368">
      <w:pPr>
        <w:rPr>
          <w:rFonts w:cs="Times New Roman"/>
          <w:color w:val="000000" w:themeColor="text1"/>
          <w:sz w:val="26"/>
          <w:szCs w:val="26"/>
        </w:rPr>
      </w:pPr>
      <w:r w:rsidRPr="00944368">
        <w:rPr>
          <w:rFonts w:cs="Times New Roman"/>
          <w:color w:val="000000" w:themeColor="text1"/>
          <w:sz w:val="26"/>
          <w:szCs w:val="26"/>
        </w:rPr>
        <w:t>Sử dụng widget Ink: Theo hướng dẫn tài liệu, dùng Ink thay vì Container để đảm bảo decoration vẽ phía dưới hiệu ứng splash. Nếu không có Ink, Container không trong suốt sẽ che mất hiệu ứng splash.</w:t>
      </w:r>
    </w:p>
    <w:p w14:paraId="39FAEC31" w14:textId="77777777" w:rsidR="00944368" w:rsidRPr="00944368" w:rsidRDefault="00944368" w:rsidP="00944368">
      <w:pPr>
        <w:rPr>
          <w:rFonts w:cs="Times New Roman"/>
          <w:b/>
          <w:bCs/>
          <w:color w:val="000000" w:themeColor="text1"/>
          <w:sz w:val="26"/>
          <w:szCs w:val="26"/>
        </w:rPr>
      </w:pPr>
      <w:r w:rsidRPr="00944368">
        <w:rPr>
          <w:rFonts w:cs="Times New Roman"/>
          <w:b/>
          <w:bCs/>
          <w:color w:val="000000" w:themeColor="text1"/>
          <w:sz w:val="26"/>
          <w:szCs w:val="26"/>
        </w:rPr>
        <w:t>Kiểu viền:</w:t>
      </w:r>
    </w:p>
    <w:p w14:paraId="6A43E818" w14:textId="77777777" w:rsidR="00944368" w:rsidRPr="00944368" w:rsidRDefault="00944368" w:rsidP="00F12EDB">
      <w:pPr>
        <w:numPr>
          <w:ilvl w:val="0"/>
          <w:numId w:val="62"/>
        </w:numPr>
        <w:rPr>
          <w:rFonts w:cs="Times New Roman"/>
          <w:color w:val="000000" w:themeColor="text1"/>
          <w:sz w:val="26"/>
          <w:szCs w:val="26"/>
        </w:rPr>
      </w:pPr>
      <w:r w:rsidRPr="00944368">
        <w:rPr>
          <w:rFonts w:cs="Times New Roman"/>
          <w:color w:val="000000" w:themeColor="text1"/>
          <w:sz w:val="26"/>
          <w:szCs w:val="26"/>
        </w:rPr>
        <w:t>Nền: teal.shade50 (màu nhạt)</w:t>
      </w:r>
    </w:p>
    <w:p w14:paraId="4A2BC7D2" w14:textId="77777777" w:rsidR="00944368" w:rsidRPr="00944368" w:rsidRDefault="00944368" w:rsidP="00F12EDB">
      <w:pPr>
        <w:numPr>
          <w:ilvl w:val="0"/>
          <w:numId w:val="62"/>
        </w:numPr>
        <w:rPr>
          <w:rFonts w:cs="Times New Roman"/>
          <w:color w:val="000000" w:themeColor="text1"/>
          <w:sz w:val="26"/>
          <w:szCs w:val="26"/>
        </w:rPr>
      </w:pPr>
      <w:r w:rsidRPr="00944368">
        <w:rPr>
          <w:rFonts w:cs="Times New Roman"/>
          <w:color w:val="000000" w:themeColor="text1"/>
          <w:sz w:val="26"/>
          <w:szCs w:val="26"/>
        </w:rPr>
        <w:t>Viền: màu teal, độ dày 2 (viền rõ ràng)</w:t>
      </w:r>
    </w:p>
    <w:p w14:paraId="0C9D9ABC" w14:textId="77777777" w:rsidR="00944368" w:rsidRPr="00944368" w:rsidRDefault="00944368" w:rsidP="00F12EDB">
      <w:pPr>
        <w:numPr>
          <w:ilvl w:val="0"/>
          <w:numId w:val="62"/>
        </w:numPr>
        <w:rPr>
          <w:rFonts w:cs="Times New Roman"/>
          <w:color w:val="000000" w:themeColor="text1"/>
          <w:sz w:val="26"/>
          <w:szCs w:val="26"/>
        </w:rPr>
      </w:pPr>
      <w:r w:rsidRPr="00944368">
        <w:rPr>
          <w:rFonts w:cs="Times New Roman"/>
          <w:color w:val="000000" w:themeColor="text1"/>
          <w:sz w:val="26"/>
          <w:szCs w:val="26"/>
        </w:rPr>
        <w:t>Góc bo tròn khớp với vùng cắt splash</w:t>
      </w:r>
    </w:p>
    <w:p w14:paraId="1545D0CD" w14:textId="77777777" w:rsidR="00944368" w:rsidRPr="00944368" w:rsidRDefault="00944368" w:rsidP="00944368">
      <w:pPr>
        <w:rPr>
          <w:rFonts w:cs="Times New Roman"/>
          <w:b/>
          <w:bCs/>
          <w:color w:val="000000" w:themeColor="text1"/>
          <w:sz w:val="26"/>
          <w:szCs w:val="26"/>
        </w:rPr>
      </w:pPr>
      <w:r w:rsidRPr="00944368">
        <w:rPr>
          <w:rFonts w:cs="Times New Roman"/>
          <w:b/>
          <w:bCs/>
          <w:color w:val="000000" w:themeColor="text1"/>
          <w:sz w:val="26"/>
          <w:szCs w:val="26"/>
        </w:rPr>
        <w:t>Quản lý trạng thái:</w:t>
      </w:r>
    </w:p>
    <w:p w14:paraId="32680C49" w14:textId="77777777" w:rsidR="00944368" w:rsidRPr="00944368" w:rsidRDefault="00944368" w:rsidP="00F12EDB">
      <w:pPr>
        <w:numPr>
          <w:ilvl w:val="0"/>
          <w:numId w:val="63"/>
        </w:numPr>
        <w:rPr>
          <w:rFonts w:cs="Times New Roman"/>
          <w:color w:val="000000" w:themeColor="text1"/>
          <w:sz w:val="26"/>
          <w:szCs w:val="26"/>
        </w:rPr>
      </w:pPr>
      <w:r w:rsidRPr="00944368">
        <w:rPr>
          <w:rFonts w:cs="Times New Roman"/>
          <w:color w:val="000000" w:themeColor="text1"/>
          <w:sz w:val="26"/>
          <w:szCs w:val="26"/>
        </w:rPr>
        <w:lastRenderedPageBreak/>
        <w:t>Đơn giản hơn phiên bản GestureDetector (không tự động reset)</w:t>
      </w:r>
    </w:p>
    <w:p w14:paraId="5CAC0EC1" w14:textId="77777777" w:rsidR="00944368" w:rsidRPr="00944368" w:rsidRDefault="00944368" w:rsidP="00F12EDB">
      <w:pPr>
        <w:numPr>
          <w:ilvl w:val="0"/>
          <w:numId w:val="63"/>
        </w:numPr>
        <w:rPr>
          <w:rFonts w:cs="Times New Roman"/>
          <w:color w:val="000000" w:themeColor="text1"/>
          <w:sz w:val="26"/>
          <w:szCs w:val="26"/>
        </w:rPr>
      </w:pPr>
      <w:r w:rsidRPr="00944368">
        <w:rPr>
          <w:rFonts w:cs="Times New Roman"/>
          <w:color w:val="000000" w:themeColor="text1"/>
          <w:sz w:val="26"/>
          <w:szCs w:val="26"/>
        </w:rPr>
        <w:t>Trạng thái giữ nguyên đến thao tác tiếp theo</w:t>
      </w:r>
    </w:p>
    <w:p w14:paraId="4FBEF1D5" w14:textId="77777777" w:rsidR="00944368" w:rsidRPr="00944368" w:rsidRDefault="00944368" w:rsidP="00F12EDB">
      <w:pPr>
        <w:numPr>
          <w:ilvl w:val="0"/>
          <w:numId w:val="63"/>
        </w:numPr>
        <w:rPr>
          <w:rFonts w:cs="Times New Roman"/>
          <w:color w:val="000000" w:themeColor="text1"/>
          <w:sz w:val="26"/>
          <w:szCs w:val="26"/>
        </w:rPr>
      </w:pPr>
      <w:r w:rsidRPr="00944368">
        <w:rPr>
          <w:rFonts w:cs="Times New Roman"/>
          <w:color w:val="000000" w:themeColor="text1"/>
          <w:sz w:val="26"/>
          <w:szCs w:val="26"/>
        </w:rPr>
        <w:t>Tập trung vào demo hiệu ứng mực Material</w:t>
      </w:r>
    </w:p>
    <w:p w14:paraId="6B504B8C" w14:textId="77777777" w:rsidR="00944368" w:rsidRPr="00944368" w:rsidRDefault="00944368" w:rsidP="00944368">
      <w:pPr>
        <w:rPr>
          <w:rFonts w:cs="Times New Roman"/>
          <w:color w:val="000000" w:themeColor="text1"/>
          <w:sz w:val="26"/>
          <w:szCs w:val="26"/>
        </w:rPr>
      </w:pPr>
      <w:r w:rsidRPr="00944368">
        <w:rPr>
          <w:rFonts w:cs="Times New Roman"/>
          <w:color w:val="000000" w:themeColor="text1"/>
          <w:sz w:val="26"/>
          <w:szCs w:val="26"/>
        </w:rPr>
        <w:t>Hỗ trợ thao tác: Các callback giống GestureDetector (chạm, chạm hai lần, chạm giữ), nhưng với phản hồi trực quan theo Material Design.</w:t>
      </w:r>
    </w:p>
    <w:p w14:paraId="250189C2" w14:textId="1BE42CE0" w:rsidR="00444177" w:rsidRPr="00616918" w:rsidRDefault="00444177" w:rsidP="001B7C2B">
      <w:pPr>
        <w:pStyle w:val="Heading3"/>
        <w:rPr>
          <w:rFonts w:ascii="Times New Roman" w:hAnsi="Times New Roman" w:cs="Times New Roman"/>
          <w:color w:val="000000" w:themeColor="text1"/>
        </w:rPr>
      </w:pPr>
      <w:bookmarkStart w:id="35" w:name="_Toc211333818"/>
      <w:r w:rsidRPr="00616918">
        <w:rPr>
          <w:rFonts w:ascii="Times New Roman" w:hAnsi="Times New Roman" w:cs="Times New Roman"/>
          <w:color w:val="000000" w:themeColor="text1"/>
        </w:rPr>
        <w:t>3.</w:t>
      </w:r>
      <w:r w:rsidR="00B63596" w:rsidRPr="00616918">
        <w:rPr>
          <w:rFonts w:ascii="Times New Roman" w:hAnsi="Times New Roman" w:cs="Times New Roman"/>
          <w:color w:val="000000" w:themeColor="text1"/>
        </w:rPr>
        <w:t>7</w:t>
      </w:r>
      <w:r w:rsidRPr="00616918">
        <w:rPr>
          <w:rFonts w:ascii="Times New Roman" w:hAnsi="Times New Roman" w:cs="Times New Roman"/>
          <w:color w:val="000000" w:themeColor="text1"/>
        </w:rPr>
        <w:t>. Part 2 Page Organization</w:t>
      </w:r>
      <w:bookmarkEnd w:id="35"/>
    </w:p>
    <w:p w14:paraId="470EA8C6" w14:textId="14330BF4" w:rsidR="00444177" w:rsidRPr="00616918" w:rsidRDefault="00444177"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3.</w:t>
      </w:r>
      <w:r w:rsidR="00836C1D" w:rsidRPr="00616918">
        <w:rPr>
          <w:rFonts w:ascii="Times New Roman" w:hAnsi="Times New Roman" w:cs="Times New Roman"/>
          <w:color w:val="000000" w:themeColor="text1"/>
        </w:rPr>
        <w:t>7</w:t>
      </w:r>
      <w:r w:rsidRPr="00616918">
        <w:rPr>
          <w:rFonts w:ascii="Times New Roman" w:hAnsi="Times New Roman" w:cs="Times New Roman"/>
          <w:color w:val="000000" w:themeColor="text1"/>
        </w:rPr>
        <w:t>.1. Part2Page Structure</w:t>
      </w:r>
    </w:p>
    <w:p w14:paraId="3E5A6AF0" w14:textId="0EEEEE26"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2DC5431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Part2Page extends StatefulWidget {</w:t>
      </w:r>
    </w:p>
    <w:p w14:paraId="03AAC0C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Part2Page({super.key});</w:t>
      </w:r>
    </w:p>
    <w:p w14:paraId="48B1CDA9" w14:textId="77777777" w:rsidR="00444177" w:rsidRPr="00444177" w:rsidRDefault="00444177" w:rsidP="00444177">
      <w:pPr>
        <w:rPr>
          <w:rFonts w:cs="Times New Roman"/>
          <w:bCs/>
          <w:color w:val="000000" w:themeColor="text1"/>
          <w:sz w:val="26"/>
          <w:szCs w:val="26"/>
        </w:rPr>
      </w:pPr>
    </w:p>
    <w:p w14:paraId="682B978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6B61B6D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State&lt;Part2Page&gt; createState() =&gt; _Part2PageState();</w:t>
      </w:r>
    </w:p>
    <w:p w14:paraId="45ECF31B" w14:textId="4170CBA5"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2E37253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_Part2PageState extends State&lt;Part2Page&gt; {</w:t>
      </w:r>
    </w:p>
    <w:p w14:paraId="149C1AC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bool _switchValue = false;</w:t>
      </w:r>
    </w:p>
    <w:p w14:paraId="43BC360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bool _checkValue = false;</w:t>
      </w:r>
    </w:p>
    <w:p w14:paraId="2671C6C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double _sliderValue = 0;</w:t>
      </w:r>
    </w:p>
    <w:p w14:paraId="2A8252F3" w14:textId="3D5C2F39"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String _radioValue = 'Option 1';</w:t>
      </w:r>
    </w:p>
    <w:p w14:paraId="64B4F53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0D31118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2E7974B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SingleChildScrollView(</w:t>
      </w:r>
    </w:p>
    <w:p w14:paraId="047FEED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EdgeInsets.all(20),</w:t>
      </w:r>
    </w:p>
    <w:p w14:paraId="3AFB98A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611D49D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3BA695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_InteractiveControlsCard(</w:t>
      </w:r>
    </w:p>
    <w:p w14:paraId="00D1556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switchValue: _switchValue,</w:t>
      </w:r>
    </w:p>
    <w:p w14:paraId="79C5F06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checkValue: _checkValue,</w:t>
      </w:r>
    </w:p>
    <w:p w14:paraId="39A4DB7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radioValue: _radioValue,</w:t>
      </w:r>
    </w:p>
    <w:p w14:paraId="04852CA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onSwitchChanged: (value) =&gt; setState(() =&gt; _switchValue = value),</w:t>
      </w:r>
    </w:p>
    <w:p w14:paraId="040E6E7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onCheckChanged: (value) =&gt; setState(() =&gt; _checkValue = value),</w:t>
      </w:r>
    </w:p>
    <w:p w14:paraId="38AF96E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onRadioChanged: (value) =&gt; setState(() =&gt; _radioValue = value),</w:t>
      </w:r>
    </w:p>
    <w:p w14:paraId="433C078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0FAE04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20),</w:t>
      </w:r>
    </w:p>
    <w:p w14:paraId="637AC9C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_SliderCard(</w:t>
      </w:r>
    </w:p>
    <w:p w14:paraId="789BA3F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sliderValue: _sliderValue,</w:t>
      </w:r>
    </w:p>
    <w:p w14:paraId="05ED4DC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onSliderChanged: (value) =&gt; setState(() =&gt; _sliderValue = value),</w:t>
      </w:r>
    </w:p>
    <w:p w14:paraId="7BCDEDF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62EDD5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20),</w:t>
      </w:r>
    </w:p>
    <w:p w14:paraId="6EED5C7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_GestureDetectorCard(),</w:t>
      </w:r>
    </w:p>
    <w:p w14:paraId="23004A1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20),</w:t>
      </w:r>
    </w:p>
    <w:p w14:paraId="5D275C0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_InkWellCard(),</w:t>
      </w:r>
    </w:p>
    <w:p w14:paraId="4A0336B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855E13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1ADEEA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8AA015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D02640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070871E6" w14:textId="77777777" w:rsidR="009F15A4" w:rsidRPr="009F15A4" w:rsidRDefault="009F15A4" w:rsidP="009F15A4">
      <w:pPr>
        <w:rPr>
          <w:rFonts w:cs="Times New Roman"/>
          <w:b/>
          <w:bCs/>
          <w:color w:val="000000" w:themeColor="text1"/>
          <w:sz w:val="26"/>
          <w:szCs w:val="26"/>
        </w:rPr>
      </w:pPr>
      <w:r w:rsidRPr="009F15A4">
        <w:rPr>
          <w:rFonts w:cs="Times New Roman"/>
          <w:b/>
          <w:bCs/>
          <w:color w:val="000000" w:themeColor="text1"/>
          <w:sz w:val="26"/>
          <w:szCs w:val="26"/>
        </w:rPr>
        <w:t>Điểm mới so với Part 1:</w:t>
      </w:r>
    </w:p>
    <w:p w14:paraId="6A06424C" w14:textId="77777777" w:rsidR="009F15A4" w:rsidRPr="009F15A4" w:rsidRDefault="009F15A4" w:rsidP="00F12EDB">
      <w:pPr>
        <w:numPr>
          <w:ilvl w:val="0"/>
          <w:numId w:val="64"/>
        </w:numPr>
        <w:rPr>
          <w:rFonts w:cs="Times New Roman"/>
          <w:color w:val="000000" w:themeColor="text1"/>
          <w:sz w:val="26"/>
          <w:szCs w:val="26"/>
        </w:rPr>
      </w:pPr>
      <w:r w:rsidRPr="009F15A4">
        <w:rPr>
          <w:rFonts w:cs="Times New Roman"/>
          <w:color w:val="000000" w:themeColor="text1"/>
          <w:sz w:val="26"/>
          <w:szCs w:val="26"/>
        </w:rPr>
        <w:t>Part2Page là StatefulWidget (khác với Part1Page là StatelessWidget)</w:t>
      </w:r>
    </w:p>
    <w:p w14:paraId="0D2A41DC" w14:textId="77777777" w:rsidR="009F15A4" w:rsidRPr="009F15A4" w:rsidRDefault="009F15A4" w:rsidP="00F12EDB">
      <w:pPr>
        <w:numPr>
          <w:ilvl w:val="0"/>
          <w:numId w:val="64"/>
        </w:numPr>
        <w:rPr>
          <w:rFonts w:cs="Times New Roman"/>
          <w:color w:val="000000" w:themeColor="text1"/>
          <w:sz w:val="26"/>
          <w:szCs w:val="26"/>
        </w:rPr>
      </w:pPr>
      <w:r w:rsidRPr="009F15A4">
        <w:rPr>
          <w:rFonts w:cs="Times New Roman"/>
          <w:color w:val="000000" w:themeColor="text1"/>
          <w:sz w:val="26"/>
          <w:szCs w:val="26"/>
        </w:rPr>
        <w:t>Quản lý state cho nhiều điều khiển tương tác</w:t>
      </w:r>
    </w:p>
    <w:p w14:paraId="292D3A76" w14:textId="77777777" w:rsidR="009F15A4" w:rsidRPr="009F15A4" w:rsidRDefault="009F15A4" w:rsidP="00F12EDB">
      <w:pPr>
        <w:numPr>
          <w:ilvl w:val="0"/>
          <w:numId w:val="64"/>
        </w:numPr>
        <w:rPr>
          <w:rFonts w:cs="Times New Roman"/>
          <w:color w:val="000000" w:themeColor="text1"/>
          <w:sz w:val="26"/>
          <w:szCs w:val="26"/>
        </w:rPr>
      </w:pPr>
      <w:r w:rsidRPr="009F15A4">
        <w:rPr>
          <w:rFonts w:cs="Times New Roman"/>
          <w:color w:val="000000" w:themeColor="text1"/>
          <w:sz w:val="26"/>
          <w:szCs w:val="26"/>
        </w:rPr>
        <w:t>Bốn biến state: switch, checkbox, slider, radio</w:t>
      </w:r>
    </w:p>
    <w:p w14:paraId="47289AC8" w14:textId="77777777" w:rsidR="009F15A4" w:rsidRPr="009F15A4" w:rsidRDefault="009F15A4" w:rsidP="00F12EDB">
      <w:pPr>
        <w:numPr>
          <w:ilvl w:val="0"/>
          <w:numId w:val="64"/>
        </w:numPr>
        <w:rPr>
          <w:rFonts w:cs="Times New Roman"/>
          <w:color w:val="000000" w:themeColor="text1"/>
          <w:sz w:val="26"/>
          <w:szCs w:val="26"/>
        </w:rPr>
      </w:pPr>
      <w:r w:rsidRPr="009F15A4">
        <w:rPr>
          <w:rFonts w:cs="Times New Roman"/>
          <w:color w:val="000000" w:themeColor="text1"/>
          <w:sz w:val="26"/>
          <w:szCs w:val="26"/>
        </w:rPr>
        <w:t>SingleChildScrollView để nội dung có thể cuộn</w:t>
      </w:r>
    </w:p>
    <w:p w14:paraId="7BC6C34B" w14:textId="77777777" w:rsidR="009F15A4" w:rsidRPr="009F15A4" w:rsidRDefault="009F15A4" w:rsidP="00F12EDB">
      <w:pPr>
        <w:numPr>
          <w:ilvl w:val="0"/>
          <w:numId w:val="64"/>
        </w:numPr>
        <w:rPr>
          <w:rFonts w:cs="Times New Roman"/>
          <w:color w:val="000000" w:themeColor="text1"/>
          <w:sz w:val="26"/>
          <w:szCs w:val="26"/>
        </w:rPr>
      </w:pPr>
      <w:r w:rsidRPr="009F15A4">
        <w:rPr>
          <w:rFonts w:cs="Times New Roman"/>
          <w:color w:val="000000" w:themeColor="text1"/>
          <w:sz w:val="26"/>
          <w:szCs w:val="26"/>
        </w:rPr>
        <w:t>Khoảng cách: 20 pixels giữa các card</w:t>
      </w:r>
    </w:p>
    <w:p w14:paraId="133F0FE1" w14:textId="77777777" w:rsidR="009F15A4" w:rsidRPr="009F15A4" w:rsidRDefault="009F15A4" w:rsidP="009F15A4">
      <w:pPr>
        <w:rPr>
          <w:rFonts w:cs="Times New Roman"/>
          <w:b/>
          <w:bCs/>
          <w:color w:val="000000" w:themeColor="text1"/>
          <w:sz w:val="26"/>
          <w:szCs w:val="26"/>
        </w:rPr>
      </w:pPr>
      <w:r w:rsidRPr="009F15A4">
        <w:rPr>
          <w:rFonts w:cs="Times New Roman"/>
          <w:b/>
          <w:bCs/>
          <w:color w:val="000000" w:themeColor="text1"/>
          <w:sz w:val="26"/>
          <w:szCs w:val="26"/>
        </w:rPr>
        <w:t>Cách quản lý state:</w:t>
      </w:r>
    </w:p>
    <w:p w14:paraId="7550F97C" w14:textId="77777777" w:rsidR="009F15A4" w:rsidRPr="009F15A4" w:rsidRDefault="009F15A4" w:rsidP="00F12EDB">
      <w:pPr>
        <w:numPr>
          <w:ilvl w:val="0"/>
          <w:numId w:val="65"/>
        </w:numPr>
        <w:rPr>
          <w:rFonts w:cs="Times New Roman"/>
          <w:color w:val="000000" w:themeColor="text1"/>
          <w:sz w:val="26"/>
          <w:szCs w:val="26"/>
        </w:rPr>
      </w:pPr>
      <w:r w:rsidRPr="009F15A4">
        <w:rPr>
          <w:rFonts w:cs="Times New Roman"/>
          <w:color w:val="000000" w:themeColor="text1"/>
          <w:sz w:val="26"/>
          <w:szCs w:val="26"/>
        </w:rPr>
        <w:lastRenderedPageBreak/>
        <w:t>State tập trung ở cấp độ page</w:t>
      </w:r>
    </w:p>
    <w:p w14:paraId="3E800694" w14:textId="77777777" w:rsidR="009F15A4" w:rsidRPr="009F15A4" w:rsidRDefault="009F15A4" w:rsidP="00F12EDB">
      <w:pPr>
        <w:numPr>
          <w:ilvl w:val="0"/>
          <w:numId w:val="65"/>
        </w:numPr>
        <w:rPr>
          <w:rFonts w:cs="Times New Roman"/>
          <w:color w:val="000000" w:themeColor="text1"/>
          <w:sz w:val="26"/>
          <w:szCs w:val="26"/>
        </w:rPr>
      </w:pPr>
      <w:r w:rsidRPr="009F15A4">
        <w:rPr>
          <w:rFonts w:cs="Times New Roman"/>
          <w:color w:val="000000" w:themeColor="text1"/>
          <w:sz w:val="26"/>
          <w:szCs w:val="26"/>
        </w:rPr>
        <w:t>Các callback cập nhật state của widget cha</w:t>
      </w:r>
    </w:p>
    <w:p w14:paraId="50893168" w14:textId="77777777" w:rsidR="009F15A4" w:rsidRPr="009F15A4" w:rsidRDefault="009F15A4" w:rsidP="00F12EDB">
      <w:pPr>
        <w:numPr>
          <w:ilvl w:val="0"/>
          <w:numId w:val="65"/>
        </w:numPr>
        <w:rPr>
          <w:rFonts w:cs="Times New Roman"/>
          <w:color w:val="000000" w:themeColor="text1"/>
          <w:sz w:val="26"/>
          <w:szCs w:val="26"/>
        </w:rPr>
      </w:pPr>
      <w:r w:rsidRPr="009F15A4">
        <w:rPr>
          <w:rFonts w:cs="Times New Roman"/>
          <w:color w:val="000000" w:themeColor="text1"/>
          <w:sz w:val="26"/>
          <w:szCs w:val="26"/>
        </w:rPr>
        <w:t>Các card con nhận state và callback qua props</w:t>
      </w:r>
    </w:p>
    <w:p w14:paraId="3A395439" w14:textId="77777777" w:rsidR="009F15A4" w:rsidRPr="009F15A4" w:rsidRDefault="009F15A4" w:rsidP="00F12EDB">
      <w:pPr>
        <w:numPr>
          <w:ilvl w:val="0"/>
          <w:numId w:val="65"/>
        </w:numPr>
        <w:rPr>
          <w:rFonts w:cs="Times New Roman"/>
          <w:color w:val="000000" w:themeColor="text1"/>
          <w:sz w:val="26"/>
          <w:szCs w:val="26"/>
        </w:rPr>
      </w:pPr>
      <w:r w:rsidRPr="009F15A4">
        <w:rPr>
          <w:rFonts w:cs="Times New Roman"/>
          <w:color w:val="000000" w:themeColor="text1"/>
          <w:sz w:val="26"/>
          <w:szCs w:val="26"/>
        </w:rPr>
        <w:t>Cú pháp arrow function cho các lệnh setState ngắn gọn</w:t>
      </w:r>
    </w:p>
    <w:p w14:paraId="41D5A3CB" w14:textId="5E8B05EC" w:rsidR="00444177" w:rsidRPr="00616918" w:rsidRDefault="00444177"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3.</w:t>
      </w:r>
      <w:r w:rsidR="00836C1D" w:rsidRPr="00616918">
        <w:rPr>
          <w:rFonts w:ascii="Times New Roman" w:hAnsi="Times New Roman" w:cs="Times New Roman"/>
          <w:color w:val="000000" w:themeColor="text1"/>
        </w:rPr>
        <w:t>7</w:t>
      </w:r>
      <w:r w:rsidRPr="00616918">
        <w:rPr>
          <w:rFonts w:ascii="Times New Roman" w:hAnsi="Times New Roman" w:cs="Times New Roman"/>
          <w:color w:val="000000" w:themeColor="text1"/>
        </w:rPr>
        <w:t>.2. _InteractiveControlsCard</w:t>
      </w:r>
    </w:p>
    <w:p w14:paraId="3BF986C7" w14:textId="77777777"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Code triển khai:</w:t>
      </w:r>
    </w:p>
    <w:p w14:paraId="15045DC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_InteractiveControlsCard extends StatelessWidget {</w:t>
      </w:r>
    </w:p>
    <w:p w14:paraId="638E762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bool switchValue;</w:t>
      </w:r>
    </w:p>
    <w:p w14:paraId="6B58A93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bool checkValue;</w:t>
      </w:r>
    </w:p>
    <w:p w14:paraId="4360690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String radioValue;</w:t>
      </w:r>
    </w:p>
    <w:p w14:paraId="64AA782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ValueChanged&lt;bool&gt; onSwitchChanged;</w:t>
      </w:r>
    </w:p>
    <w:p w14:paraId="7AD1447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ValueChanged&lt;bool&gt; onCheckChanged;</w:t>
      </w:r>
    </w:p>
    <w:p w14:paraId="5500EB01" w14:textId="1FE6C94F"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ValueChanged&lt;String&gt; onRadioChanged;</w:t>
      </w:r>
    </w:p>
    <w:p w14:paraId="1F44735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_InteractiveControlsCard({</w:t>
      </w:r>
    </w:p>
    <w:p w14:paraId="200A5CC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this.switchValue,</w:t>
      </w:r>
    </w:p>
    <w:p w14:paraId="4895F54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this.checkValue,</w:t>
      </w:r>
    </w:p>
    <w:p w14:paraId="3BEFFE2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this.radioValue,</w:t>
      </w:r>
    </w:p>
    <w:p w14:paraId="00F6426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this.onSwitchChanged,</w:t>
      </w:r>
    </w:p>
    <w:p w14:paraId="025E95F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this.onCheckChanged,</w:t>
      </w:r>
    </w:p>
    <w:p w14:paraId="01AC7DE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this.onRadioChanged,</w:t>
      </w:r>
    </w:p>
    <w:p w14:paraId="48C920E6" w14:textId="1A2588B0"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6FFEED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037AC5C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180195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Card(</w:t>
      </w:r>
    </w:p>
    <w:p w14:paraId="0FE033A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elevation: 4,</w:t>
      </w:r>
    </w:p>
    <w:p w14:paraId="272B6A9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shape: RoundedRectangleBorder(borderRadius: BorderRadius.circular(16)),</w:t>
      </w:r>
    </w:p>
    <w:p w14:paraId="47A5B8B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Padding(</w:t>
      </w:r>
    </w:p>
    <w:p w14:paraId="3BAB25D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padding: const EdgeInsets.all(12.0),</w:t>
      </w:r>
    </w:p>
    <w:p w14:paraId="2FD82E4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137547D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crossAxisAlignment: CrossAxisAlignment.start,</w:t>
      </w:r>
    </w:p>
    <w:p w14:paraId="155102D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5FE65A0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2319992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'Interactive Controls',</w:t>
      </w:r>
    </w:p>
    <w:p w14:paraId="28159E1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TextStyle(fontSize: 18, fontWeight: FontWeight.bold),</w:t>
      </w:r>
    </w:p>
    <w:p w14:paraId="605E131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4106C6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Divider(height: 16),</w:t>
      </w:r>
    </w:p>
    <w:p w14:paraId="551B3A4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Row(</w:t>
      </w:r>
    </w:p>
    <w:p w14:paraId="1096A81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mainAxisAlignment: MainAxisAlignment.spaceBetween,</w:t>
      </w:r>
    </w:p>
    <w:p w14:paraId="7EBBDB2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07D2CAE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3CBF874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 Switch',</w:t>
      </w:r>
    </w:p>
    <w:p w14:paraId="1AB60DA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TextStyle(fontSize: 16, fontWeight: FontWeight.bold),</w:t>
      </w:r>
    </w:p>
    <w:p w14:paraId="5535BAF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952A20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CustomSwitch(</w:t>
      </w:r>
    </w:p>
    <w:p w14:paraId="421D8EA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initialValue: switchValue,</w:t>
      </w:r>
    </w:p>
    <w:p w14:paraId="02F750E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onSwitchChanged,</w:t>
      </w:r>
    </w:p>
    <w:p w14:paraId="64E851E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F9B523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4AE723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3602DB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w:t>
      </w:r>
    </w:p>
    <w:p w14:paraId="4BC7F81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Row(</w:t>
      </w:r>
    </w:p>
    <w:p w14:paraId="51846B6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601A513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6CA9DD2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 Checkbox:',</w:t>
      </w:r>
    </w:p>
    <w:p w14:paraId="4B951F6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style: TextStyle(fontSize: 16, fontWeight: FontWeight.bold),</w:t>
      </w:r>
    </w:p>
    <w:p w14:paraId="32E2287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936BDE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SizedBox(width: 60),</w:t>
      </w:r>
    </w:p>
    <w:p w14:paraId="3420705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CustomCheckbox(</w:t>
      </w:r>
    </w:p>
    <w:p w14:paraId="5B823AC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initialValue: checkValue,</w:t>
      </w:r>
    </w:p>
    <w:p w14:paraId="2E16C71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onCheckChanged,</w:t>
      </w:r>
    </w:p>
    <w:p w14:paraId="3AE026B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43A8CF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Text("Tôi đồng ý", style: TextStyle(fontSize: 16)),</w:t>
      </w:r>
    </w:p>
    <w:p w14:paraId="153E4F4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272FF3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0B617A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10),</w:t>
      </w:r>
    </w:p>
    <w:p w14:paraId="44B65BB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22E9C44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 Radio',</w:t>
      </w:r>
    </w:p>
    <w:p w14:paraId="7D1C1CE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TextStyle(fontSize: 16, fontWeight: FontWeight.bold),</w:t>
      </w:r>
    </w:p>
    <w:p w14:paraId="3A8EAC5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E75F2A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w:t>
      </w:r>
    </w:p>
    <w:p w14:paraId="5DEAA5D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CustomRadio&lt;String&gt;(</w:t>
      </w:r>
    </w:p>
    <w:p w14:paraId="0DEA0E2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value: 'Option 1',</w:t>
      </w:r>
    </w:p>
    <w:p w14:paraId="672D426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groupValue: radioValue,</w:t>
      </w:r>
    </w:p>
    <w:p w14:paraId="4E598CF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label: 'Option 1',</w:t>
      </w:r>
    </w:p>
    <w:p w14:paraId="5C828D6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onRadioChanged,</w:t>
      </w:r>
    </w:p>
    <w:p w14:paraId="17771A1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F31636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CustomRadio&lt;String&gt;(</w:t>
      </w:r>
    </w:p>
    <w:p w14:paraId="34BF98A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value: 'Option 2',</w:t>
      </w:r>
    </w:p>
    <w:p w14:paraId="3550DD0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groupValue: radioValue,</w:t>
      </w:r>
    </w:p>
    <w:p w14:paraId="7A3CD1A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label: 'Option 2',</w:t>
      </w:r>
    </w:p>
    <w:p w14:paraId="0A44BC2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onRadioChanged,</w:t>
      </w:r>
    </w:p>
    <w:p w14:paraId="09F30A0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4BD34FB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4A5A4F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1B5E21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9AF175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D2065E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EF18F2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657E2523" w14:textId="77777777" w:rsidR="00BE0A5B" w:rsidRPr="00BE0A5B" w:rsidRDefault="00BE0A5B" w:rsidP="00BE0A5B">
      <w:pPr>
        <w:rPr>
          <w:rFonts w:cs="Times New Roman"/>
          <w:b/>
          <w:bCs/>
          <w:color w:val="000000" w:themeColor="text1"/>
          <w:sz w:val="26"/>
          <w:szCs w:val="26"/>
        </w:rPr>
      </w:pPr>
      <w:r w:rsidRPr="00BE0A5B">
        <w:rPr>
          <w:rFonts w:cs="Times New Roman"/>
          <w:b/>
          <w:bCs/>
          <w:color w:val="000000" w:themeColor="text1"/>
          <w:sz w:val="26"/>
          <w:szCs w:val="26"/>
        </w:rPr>
        <w:t>Điểm mới:</w:t>
      </w:r>
    </w:p>
    <w:p w14:paraId="3363A38E"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Kết hợp 3 loại điều khiển khác nhau trong một card</w:t>
      </w:r>
    </w:p>
    <w:p w14:paraId="10865CD9"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Class private (có dấu gạch dưới) chỉ dùng trong Part2Page</w:t>
      </w:r>
    </w:p>
    <w:p w14:paraId="0DA4B7A5"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Divider ngăn cách phần tiêu đề với các điều khiển</w:t>
      </w:r>
    </w:p>
    <w:p w14:paraId="0325DB02"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Bố cục Row để căn chỉnh theo chiều ngang (switch, checkbox)</w:t>
      </w:r>
    </w:p>
    <w:p w14:paraId="5E4F99B1"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Bố cục Column cho nhóm nút radio</w:t>
      </w:r>
    </w:p>
    <w:p w14:paraId="2EC7FD76"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Nhãn in đậm cho từng loại điều khiển</w:t>
      </w:r>
    </w:p>
    <w:p w14:paraId="49536066" w14:textId="77777777" w:rsidR="00BE0A5B" w:rsidRPr="00BE0A5B" w:rsidRDefault="00BE0A5B" w:rsidP="00F12EDB">
      <w:pPr>
        <w:numPr>
          <w:ilvl w:val="0"/>
          <w:numId w:val="66"/>
        </w:numPr>
        <w:rPr>
          <w:rFonts w:cs="Times New Roman"/>
          <w:color w:val="000000" w:themeColor="text1"/>
          <w:sz w:val="26"/>
          <w:szCs w:val="26"/>
        </w:rPr>
      </w:pPr>
      <w:r w:rsidRPr="00BE0A5B">
        <w:rPr>
          <w:rFonts w:cs="Times New Roman"/>
          <w:color w:val="000000" w:themeColor="text1"/>
          <w:sz w:val="26"/>
          <w:szCs w:val="26"/>
        </w:rPr>
        <w:t>Card bo góc tròn (bán kính 16) giống phong cách Part 1</w:t>
      </w:r>
    </w:p>
    <w:p w14:paraId="1EA5FC4D" w14:textId="77777777" w:rsidR="00BE0A5B" w:rsidRPr="00BE0A5B" w:rsidRDefault="00BE0A5B" w:rsidP="00BE0A5B">
      <w:pPr>
        <w:rPr>
          <w:rFonts w:cs="Times New Roman"/>
          <w:b/>
          <w:bCs/>
          <w:color w:val="000000" w:themeColor="text1"/>
          <w:sz w:val="26"/>
          <w:szCs w:val="26"/>
        </w:rPr>
      </w:pPr>
      <w:r w:rsidRPr="00BE0A5B">
        <w:rPr>
          <w:rFonts w:cs="Times New Roman"/>
          <w:b/>
          <w:bCs/>
          <w:color w:val="000000" w:themeColor="text1"/>
          <w:sz w:val="26"/>
          <w:szCs w:val="26"/>
        </w:rPr>
        <w:t>Các mẫu bố cục:</w:t>
      </w:r>
    </w:p>
    <w:p w14:paraId="60CCE83E" w14:textId="77777777" w:rsidR="00BE0A5B" w:rsidRPr="00BE0A5B" w:rsidRDefault="00BE0A5B" w:rsidP="00F12EDB">
      <w:pPr>
        <w:numPr>
          <w:ilvl w:val="0"/>
          <w:numId w:val="67"/>
        </w:numPr>
        <w:rPr>
          <w:rFonts w:cs="Times New Roman"/>
          <w:color w:val="000000" w:themeColor="text1"/>
          <w:sz w:val="26"/>
          <w:szCs w:val="26"/>
        </w:rPr>
      </w:pPr>
      <w:r w:rsidRPr="00BE0A5B">
        <w:rPr>
          <w:rFonts w:cs="Times New Roman"/>
          <w:color w:val="000000" w:themeColor="text1"/>
          <w:sz w:val="26"/>
          <w:szCs w:val="26"/>
        </w:rPr>
        <w:t>Switch: Nhãn bên trái, điều khiển bên phải (spaceBetween)</w:t>
      </w:r>
    </w:p>
    <w:p w14:paraId="2FF67D4C" w14:textId="77777777" w:rsidR="00BE0A5B" w:rsidRPr="00BE0A5B" w:rsidRDefault="00BE0A5B" w:rsidP="00F12EDB">
      <w:pPr>
        <w:numPr>
          <w:ilvl w:val="0"/>
          <w:numId w:val="67"/>
        </w:numPr>
        <w:rPr>
          <w:rFonts w:cs="Times New Roman"/>
          <w:color w:val="000000" w:themeColor="text1"/>
          <w:sz w:val="26"/>
          <w:szCs w:val="26"/>
        </w:rPr>
      </w:pPr>
      <w:r w:rsidRPr="00BE0A5B">
        <w:rPr>
          <w:rFonts w:cs="Times New Roman"/>
          <w:color w:val="000000" w:themeColor="text1"/>
          <w:sz w:val="26"/>
          <w:szCs w:val="26"/>
        </w:rPr>
        <w:t>Checkbox: Nhãn, khoảng cách, checkbox, text đồng ý</w:t>
      </w:r>
    </w:p>
    <w:p w14:paraId="1E31A03B" w14:textId="77777777" w:rsidR="00BE0A5B" w:rsidRPr="00BE0A5B" w:rsidRDefault="00BE0A5B" w:rsidP="00F12EDB">
      <w:pPr>
        <w:numPr>
          <w:ilvl w:val="0"/>
          <w:numId w:val="67"/>
        </w:numPr>
        <w:rPr>
          <w:rFonts w:cs="Times New Roman"/>
          <w:color w:val="000000" w:themeColor="text1"/>
          <w:sz w:val="26"/>
          <w:szCs w:val="26"/>
        </w:rPr>
      </w:pPr>
      <w:r w:rsidRPr="00BE0A5B">
        <w:rPr>
          <w:rFonts w:cs="Times New Roman"/>
          <w:color w:val="000000" w:themeColor="text1"/>
          <w:sz w:val="26"/>
          <w:szCs w:val="26"/>
        </w:rPr>
        <w:t>Radio: Tiêu đề phần, sau đó là danh sách dọc</w:t>
      </w:r>
    </w:p>
    <w:p w14:paraId="45D539F7" w14:textId="778EEC67" w:rsidR="00444177" w:rsidRPr="00616918" w:rsidRDefault="00444177"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3.</w:t>
      </w:r>
      <w:r w:rsidR="00EE284D" w:rsidRPr="00616918">
        <w:rPr>
          <w:rFonts w:ascii="Times New Roman" w:hAnsi="Times New Roman" w:cs="Times New Roman"/>
          <w:color w:val="000000" w:themeColor="text1"/>
        </w:rPr>
        <w:t>7</w:t>
      </w:r>
      <w:r w:rsidRPr="00616918">
        <w:rPr>
          <w:rFonts w:ascii="Times New Roman" w:hAnsi="Times New Roman" w:cs="Times New Roman"/>
          <w:color w:val="000000" w:themeColor="text1"/>
        </w:rPr>
        <w:t>.3. Card Components (_SliderCard, _GestureDetectorCard, _InkWellCard)</w:t>
      </w:r>
    </w:p>
    <w:p w14:paraId="201D8310" w14:textId="77777777"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_SliderCard implementation:</w:t>
      </w:r>
    </w:p>
    <w:p w14:paraId="6C40CC2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_SliderCard extends StatelessWidget {</w:t>
      </w:r>
    </w:p>
    <w:p w14:paraId="0CE44E7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double sliderValue;</w:t>
      </w:r>
    </w:p>
    <w:p w14:paraId="76EEA467" w14:textId="44E38334"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final ValueChanged&lt;double&gt; onSliderChanged;</w:t>
      </w:r>
    </w:p>
    <w:p w14:paraId="3C26026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_SliderCard({</w:t>
      </w:r>
    </w:p>
    <w:p w14:paraId="1937BE9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this.sliderValue,</w:t>
      </w:r>
    </w:p>
    <w:p w14:paraId="0A97095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required this.onSliderChanged,</w:t>
      </w:r>
    </w:p>
    <w:p w14:paraId="4B7116CE" w14:textId="652B9EA2"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4C84BC1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1B2FD33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14C67BD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Card(</w:t>
      </w:r>
    </w:p>
    <w:p w14:paraId="1D89839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elevation: 4,</w:t>
      </w:r>
    </w:p>
    <w:p w14:paraId="3F899F8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shape: RoundedRectangleBorder(borderRadius: BorderRadius.circular(16)),</w:t>
      </w:r>
    </w:p>
    <w:p w14:paraId="1DB8F06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Padding(</w:t>
      </w:r>
    </w:p>
    <w:p w14:paraId="5AEC7A4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EdgeInsets.all(8.5),</w:t>
      </w:r>
    </w:p>
    <w:p w14:paraId="3D1B2F1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56E940A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4D62C16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60A1773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 Slider',</w:t>
      </w:r>
    </w:p>
    <w:p w14:paraId="2D68203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TextStyle(fontSize: 18, fontWeight: FontWeight.bold),</w:t>
      </w:r>
    </w:p>
    <w:p w14:paraId="0EA8117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60B3641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w:t>
      </w:r>
    </w:p>
    <w:p w14:paraId="5D12A57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CustomSlider(</w:t>
      </w:r>
    </w:p>
    <w:p w14:paraId="2F63609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initialValue: sliderValue,</w:t>
      </w:r>
    </w:p>
    <w:p w14:paraId="127C37F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onChanged: onSliderChanged,</w:t>
      </w:r>
    </w:p>
    <w:p w14:paraId="427C261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FCF44D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D917E5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1A8C85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31996C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7BB2C5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2A0AE5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294E1ECC" w14:textId="77777777"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_GestureDetectorCard implementation:</w:t>
      </w:r>
    </w:p>
    <w:p w14:paraId="3500390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dart</w:t>
      </w:r>
    </w:p>
    <w:p w14:paraId="6497740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class _GestureDetectorCard extends StatefulWidget {</w:t>
      </w:r>
    </w:p>
    <w:p w14:paraId="214A8E1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_GestureDetectorCard();</w:t>
      </w:r>
    </w:p>
    <w:p w14:paraId="443959D3" w14:textId="77777777" w:rsidR="00444177" w:rsidRPr="00444177" w:rsidRDefault="00444177" w:rsidP="00444177">
      <w:pPr>
        <w:rPr>
          <w:rFonts w:cs="Times New Roman"/>
          <w:bCs/>
          <w:color w:val="000000" w:themeColor="text1"/>
          <w:sz w:val="26"/>
          <w:szCs w:val="26"/>
        </w:rPr>
      </w:pPr>
    </w:p>
    <w:p w14:paraId="6737D53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63FB3F1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State&lt;_GestureDetectorCard&gt; createState() =&gt; _GestureDetectorCardState();</w:t>
      </w:r>
    </w:p>
    <w:p w14:paraId="0D5CF3F3" w14:textId="26253149"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42076B9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_GestureDetectorCardState extends State&lt;_GestureDetectorCard&gt; {</w:t>
      </w:r>
    </w:p>
    <w:p w14:paraId="470BC976" w14:textId="7FD78C35"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String _status = '';</w:t>
      </w:r>
    </w:p>
    <w:p w14:paraId="2A3C7DD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6DB3C5D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24B9C02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Card(</w:t>
      </w:r>
    </w:p>
    <w:p w14:paraId="050DFD3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elevation: 4,</w:t>
      </w:r>
    </w:p>
    <w:p w14:paraId="04B8581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shape: RoundedRectangleBorder(borderRadius: BorderRadius.circular(16)),</w:t>
      </w:r>
    </w:p>
    <w:p w14:paraId="2F19134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Padding(</w:t>
      </w:r>
    </w:p>
    <w:p w14:paraId="70061E6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EdgeInsets.all(12.0),</w:t>
      </w:r>
    </w:p>
    <w:p w14:paraId="35C84BE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6015911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366C494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73449A9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 GestureDetector',</w:t>
      </w:r>
    </w:p>
    <w:p w14:paraId="29EB4C4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TextStyle(fontSize: 18, fontWeight: FontWeight.bold),</w:t>
      </w:r>
    </w:p>
    <w:p w14:paraId="42D9127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CA6F3B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10),</w:t>
      </w:r>
    </w:p>
    <w:p w14:paraId="4BE0970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CustomGestureDetector(</w:t>
      </w:r>
    </w:p>
    <w:p w14:paraId="021003A7"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text: 'Nhấn vào đây',</w:t>
      </w:r>
    </w:p>
    <w:p w14:paraId="3B68D20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onTap: () =&gt; setState(() =&gt; _status = 'Tap'),</w:t>
      </w:r>
    </w:p>
    <w:p w14:paraId="3F4EC89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onDoubleTap: () =&gt; setState(() =&gt; _status = 'Double Tap'),</w:t>
      </w:r>
    </w:p>
    <w:p w14:paraId="4C71219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onLongPress: () =&gt; setState(() =&gt; _status = 'Long Press'),</w:t>
      </w:r>
    </w:p>
    <w:p w14:paraId="2B23740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0A2805C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if (_status.isNotEmpty)</w:t>
      </w:r>
    </w:p>
    <w:p w14:paraId="3C72116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w:t>
      </w:r>
    </w:p>
    <w:p w14:paraId="7F11CCF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EdgeInsets.only(top: 10),</w:t>
      </w:r>
    </w:p>
    <w:p w14:paraId="68F217C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Text(</w:t>
      </w:r>
    </w:p>
    <w:p w14:paraId="2A87B9C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'Action: $_status',</w:t>
      </w:r>
    </w:p>
    <w:p w14:paraId="33EE40B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14, color: Colors.teal),</w:t>
      </w:r>
    </w:p>
    <w:p w14:paraId="56355BE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813D2A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B856F2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905987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6B5CAC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73199E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4E8EED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471F2DA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12275C6D" w14:textId="77777777" w:rsidR="00444177" w:rsidRPr="00444177" w:rsidRDefault="00444177" w:rsidP="00444177">
      <w:pPr>
        <w:rPr>
          <w:rFonts w:cs="Times New Roman"/>
          <w:bCs/>
          <w:color w:val="000000" w:themeColor="text1"/>
          <w:sz w:val="26"/>
          <w:szCs w:val="26"/>
        </w:rPr>
      </w:pPr>
      <w:r w:rsidRPr="00444177">
        <w:rPr>
          <w:rFonts w:cs="Times New Roman"/>
          <w:b/>
          <w:bCs/>
          <w:color w:val="000000" w:themeColor="text1"/>
          <w:sz w:val="26"/>
          <w:szCs w:val="26"/>
        </w:rPr>
        <w:t>_InkWellCard implementation:</w:t>
      </w:r>
    </w:p>
    <w:p w14:paraId="3A406EF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_InkWellCard extends StatefulWidget {</w:t>
      </w:r>
    </w:p>
    <w:p w14:paraId="6C8599C8" w14:textId="5512E364"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_InkWellCard();</w:t>
      </w:r>
    </w:p>
    <w:p w14:paraId="5C6974C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54B10DE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State&lt;_InkWellCard&gt; createState() =&gt; _InkWellCardState();</w:t>
      </w:r>
    </w:p>
    <w:p w14:paraId="0687ECF9" w14:textId="5FB0E60A"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279ACEB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class _InkWellCardState extends State&lt;_InkWellCard&gt; {</w:t>
      </w:r>
    </w:p>
    <w:p w14:paraId="68892EFC" w14:textId="70007686"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String _status = '';</w:t>
      </w:r>
    </w:p>
    <w:p w14:paraId="71DC6B5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@override</w:t>
      </w:r>
    </w:p>
    <w:p w14:paraId="300FA54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Widget build(BuildContext context) {</w:t>
      </w:r>
    </w:p>
    <w:p w14:paraId="634379C4"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return Card(</w:t>
      </w:r>
    </w:p>
    <w:p w14:paraId="2EA33529"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elevation: 4,</w:t>
      </w:r>
    </w:p>
    <w:p w14:paraId="463B416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shape: RoundedRectangleBorder(borderRadius: BorderRadius.circular(16)),</w:t>
      </w:r>
    </w:p>
    <w:p w14:paraId="6A481E1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Padding(</w:t>
      </w:r>
    </w:p>
    <w:p w14:paraId="6BB87D1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EdgeInsets.all(16.0),</w:t>
      </w:r>
    </w:p>
    <w:p w14:paraId="1FA33EB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Column(</w:t>
      </w:r>
    </w:p>
    <w:p w14:paraId="54AA7D7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children: [</w:t>
      </w:r>
    </w:p>
    <w:p w14:paraId="2B9B85BC"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Text(</w:t>
      </w:r>
    </w:p>
    <w:p w14:paraId="086658C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 InkWell',</w:t>
      </w:r>
    </w:p>
    <w:p w14:paraId="5968E88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TextStyle(fontSize: 20, fontWeight: FontWeight.bold),</w:t>
      </w:r>
    </w:p>
    <w:p w14:paraId="28ADE7F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32A82BB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const SizedBox(height: 10),</w:t>
      </w:r>
    </w:p>
    <w:p w14:paraId="78A3096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CustomInkWell(</w:t>
      </w:r>
    </w:p>
    <w:p w14:paraId="21AC145A"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label: 'Nhấn vào đây',</w:t>
      </w:r>
    </w:p>
    <w:p w14:paraId="61957E0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onTap: () =&gt; setState(() =&gt; _status = 'Tap'),</w:t>
      </w:r>
    </w:p>
    <w:p w14:paraId="3F11FC9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onDoubleTap: () =&gt; setState(() =&gt; _status = 'Double Tap'),</w:t>
      </w:r>
    </w:p>
    <w:p w14:paraId="3013D8F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onLongPress: () =&gt; setState(() =&gt; _status = 'Long Press'),</w:t>
      </w:r>
    </w:p>
    <w:p w14:paraId="04783B3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384E75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if (_status.isNotEmpty)</w:t>
      </w:r>
    </w:p>
    <w:p w14:paraId="6CAB516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w:t>
      </w:r>
    </w:p>
    <w:p w14:paraId="035E34EF"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padding: const EdgeInsets.only(top: 10),</w:t>
      </w:r>
    </w:p>
    <w:p w14:paraId="502172F0"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child: Text(</w:t>
      </w:r>
    </w:p>
    <w:p w14:paraId="2E435148"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'Action: $_status',</w:t>
      </w:r>
    </w:p>
    <w:p w14:paraId="679206CE"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style: const TextStyle(fontSize: 14, color: Colors.teal),</w:t>
      </w:r>
    </w:p>
    <w:p w14:paraId="681BE9E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1E8E6F6"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2EF12D01"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75585DB2"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5A0F69CD"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1C5ACC4B"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lastRenderedPageBreak/>
        <w:t xml:space="preserve">    );</w:t>
      </w:r>
    </w:p>
    <w:p w14:paraId="625C2585"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 xml:space="preserve">  }</w:t>
      </w:r>
    </w:p>
    <w:p w14:paraId="04185C13" w14:textId="77777777" w:rsidR="00444177" w:rsidRPr="00444177" w:rsidRDefault="00444177" w:rsidP="00444177">
      <w:pPr>
        <w:rPr>
          <w:rFonts w:cs="Times New Roman"/>
          <w:bCs/>
          <w:color w:val="000000" w:themeColor="text1"/>
          <w:sz w:val="26"/>
          <w:szCs w:val="26"/>
        </w:rPr>
      </w:pPr>
      <w:r w:rsidRPr="00444177">
        <w:rPr>
          <w:rFonts w:cs="Times New Roman"/>
          <w:bCs/>
          <w:color w:val="000000" w:themeColor="text1"/>
          <w:sz w:val="26"/>
          <w:szCs w:val="26"/>
        </w:rPr>
        <w:t>}</w:t>
      </w:r>
    </w:p>
    <w:p w14:paraId="6D4B4F59" w14:textId="77777777" w:rsidR="00327B7D" w:rsidRPr="00327B7D" w:rsidRDefault="00327B7D" w:rsidP="00327B7D">
      <w:pPr>
        <w:rPr>
          <w:rFonts w:cs="Times New Roman"/>
          <w:b/>
          <w:bCs/>
          <w:color w:val="000000" w:themeColor="text1"/>
          <w:sz w:val="26"/>
          <w:szCs w:val="26"/>
        </w:rPr>
      </w:pPr>
      <w:r w:rsidRPr="00327B7D">
        <w:rPr>
          <w:rFonts w:cs="Times New Roman"/>
          <w:b/>
          <w:bCs/>
          <w:color w:val="000000" w:themeColor="text1"/>
          <w:sz w:val="26"/>
          <w:szCs w:val="26"/>
        </w:rPr>
        <w:t>Các mẫu thiết kế:</w:t>
      </w:r>
    </w:p>
    <w:p w14:paraId="7D2FF1B4" w14:textId="77777777" w:rsidR="00327B7D" w:rsidRPr="00327B7D" w:rsidRDefault="00327B7D" w:rsidP="00F12EDB">
      <w:pPr>
        <w:numPr>
          <w:ilvl w:val="0"/>
          <w:numId w:val="68"/>
        </w:numPr>
        <w:rPr>
          <w:rFonts w:cs="Times New Roman"/>
          <w:color w:val="000000" w:themeColor="text1"/>
          <w:sz w:val="26"/>
          <w:szCs w:val="26"/>
        </w:rPr>
      </w:pPr>
      <w:r w:rsidRPr="00327B7D">
        <w:rPr>
          <w:rFonts w:cs="Times New Roman"/>
          <w:color w:val="000000" w:themeColor="text1"/>
          <w:sz w:val="26"/>
          <w:szCs w:val="26"/>
        </w:rPr>
        <w:t>Các card thao tác (GestureDetector, InkWell) là StatefulWidget vì cần theo dõi trạng thái hành động</w:t>
      </w:r>
    </w:p>
    <w:p w14:paraId="335887A5" w14:textId="77777777" w:rsidR="00327B7D" w:rsidRPr="00327B7D" w:rsidRDefault="00327B7D" w:rsidP="00F12EDB">
      <w:pPr>
        <w:numPr>
          <w:ilvl w:val="0"/>
          <w:numId w:val="68"/>
        </w:numPr>
        <w:rPr>
          <w:rFonts w:cs="Times New Roman"/>
          <w:color w:val="000000" w:themeColor="text1"/>
          <w:sz w:val="26"/>
          <w:szCs w:val="26"/>
        </w:rPr>
      </w:pPr>
      <w:r w:rsidRPr="00327B7D">
        <w:rPr>
          <w:rFonts w:cs="Times New Roman"/>
          <w:color w:val="000000" w:themeColor="text1"/>
          <w:sz w:val="26"/>
          <w:szCs w:val="26"/>
        </w:rPr>
        <w:t>Card slider là StatelessWidget vì state được đẩy lên widget cha</w:t>
      </w:r>
    </w:p>
    <w:p w14:paraId="66588527" w14:textId="77777777" w:rsidR="00327B7D" w:rsidRPr="00327B7D" w:rsidRDefault="00327B7D" w:rsidP="00F12EDB">
      <w:pPr>
        <w:numPr>
          <w:ilvl w:val="0"/>
          <w:numId w:val="68"/>
        </w:numPr>
        <w:rPr>
          <w:rFonts w:cs="Times New Roman"/>
          <w:color w:val="000000" w:themeColor="text1"/>
          <w:sz w:val="26"/>
          <w:szCs w:val="26"/>
        </w:rPr>
      </w:pPr>
      <w:r w:rsidRPr="00327B7D">
        <w:rPr>
          <w:rFonts w:cs="Times New Roman"/>
          <w:color w:val="000000" w:themeColor="text1"/>
          <w:sz w:val="26"/>
          <w:szCs w:val="26"/>
        </w:rPr>
        <w:t>Hiển thị có điều kiện: if (_status.isNotEmpty) cho text phản hồi</w:t>
      </w:r>
    </w:p>
    <w:p w14:paraId="6CF91C8E" w14:textId="77777777" w:rsidR="00327B7D" w:rsidRPr="00327B7D" w:rsidRDefault="00327B7D" w:rsidP="00F12EDB">
      <w:pPr>
        <w:numPr>
          <w:ilvl w:val="0"/>
          <w:numId w:val="68"/>
        </w:numPr>
        <w:rPr>
          <w:rFonts w:cs="Times New Roman"/>
          <w:color w:val="000000" w:themeColor="text1"/>
          <w:sz w:val="26"/>
          <w:szCs w:val="26"/>
        </w:rPr>
      </w:pPr>
      <w:r w:rsidRPr="00327B7D">
        <w:rPr>
          <w:rFonts w:cs="Times New Roman"/>
          <w:color w:val="000000" w:themeColor="text1"/>
          <w:sz w:val="26"/>
          <w:szCs w:val="26"/>
        </w:rPr>
        <w:t>Kiểu card nhất quán giữa tất cả các card</w:t>
      </w:r>
    </w:p>
    <w:p w14:paraId="2BC9694D" w14:textId="77777777" w:rsidR="00327B7D" w:rsidRPr="00327B7D" w:rsidRDefault="00327B7D" w:rsidP="00F12EDB">
      <w:pPr>
        <w:numPr>
          <w:ilvl w:val="0"/>
          <w:numId w:val="68"/>
        </w:numPr>
        <w:rPr>
          <w:rFonts w:cs="Times New Roman"/>
          <w:color w:val="000000" w:themeColor="text1"/>
          <w:sz w:val="26"/>
          <w:szCs w:val="26"/>
        </w:rPr>
      </w:pPr>
      <w:r w:rsidRPr="00327B7D">
        <w:rPr>
          <w:rFonts w:cs="Times New Roman"/>
          <w:color w:val="000000" w:themeColor="text1"/>
          <w:sz w:val="26"/>
          <w:szCs w:val="26"/>
        </w:rPr>
        <w:t>Các class private có phạm vi giới hạn trong file Part2Page</w:t>
      </w:r>
    </w:p>
    <w:p w14:paraId="4739A8E8" w14:textId="77777777" w:rsidR="00D73439" w:rsidRPr="00616918" w:rsidRDefault="00D73439" w:rsidP="001B7C2B">
      <w:pPr>
        <w:pStyle w:val="Heading1"/>
        <w:rPr>
          <w:rFonts w:ascii="Times New Roman" w:hAnsi="Times New Roman" w:cs="Times New Roman"/>
          <w:color w:val="000000" w:themeColor="text1"/>
        </w:rPr>
      </w:pPr>
      <w:bookmarkStart w:id="36" w:name="_Toc211333819"/>
      <w:r w:rsidRPr="00616918">
        <w:rPr>
          <w:rFonts w:ascii="Times New Roman" w:hAnsi="Times New Roman" w:cs="Times New Roman"/>
          <w:color w:val="000000" w:themeColor="text1"/>
        </w:rPr>
        <w:lastRenderedPageBreak/>
        <w:t>IV. KẾT QUẢ THỰC HIỆN</w:t>
      </w:r>
      <w:bookmarkEnd w:id="36"/>
    </w:p>
    <w:p w14:paraId="0A11B7F5" w14:textId="77777777" w:rsidR="00D73439" w:rsidRPr="00616918" w:rsidRDefault="00D73439" w:rsidP="001B7C2B">
      <w:pPr>
        <w:pStyle w:val="Heading2"/>
        <w:rPr>
          <w:rFonts w:ascii="Times New Roman" w:hAnsi="Times New Roman" w:cs="Times New Roman"/>
          <w:color w:val="000000" w:themeColor="text1"/>
        </w:rPr>
      </w:pPr>
      <w:bookmarkStart w:id="37" w:name="_Toc211333820"/>
      <w:r w:rsidRPr="00616918">
        <w:rPr>
          <w:rFonts w:ascii="Times New Roman" w:hAnsi="Times New Roman" w:cs="Times New Roman"/>
          <w:color w:val="000000" w:themeColor="text1"/>
        </w:rPr>
        <w:t>1. Part 1:</w:t>
      </w:r>
      <w:bookmarkEnd w:id="37"/>
    </w:p>
    <w:p w14:paraId="64CAE627" w14:textId="77777777" w:rsidR="00D73439" w:rsidRPr="00616918" w:rsidRDefault="00D73439" w:rsidP="001B7C2B">
      <w:pPr>
        <w:pStyle w:val="Heading3"/>
        <w:rPr>
          <w:rFonts w:ascii="Times New Roman" w:hAnsi="Times New Roman" w:cs="Times New Roman"/>
          <w:color w:val="000000" w:themeColor="text1"/>
        </w:rPr>
      </w:pPr>
      <w:bookmarkStart w:id="38" w:name="_Toc211333821"/>
      <w:r w:rsidRPr="00616918">
        <w:rPr>
          <w:rFonts w:ascii="Times New Roman" w:hAnsi="Times New Roman" w:cs="Times New Roman"/>
          <w:color w:val="000000" w:themeColor="text1"/>
        </w:rPr>
        <w:t>1.1. Chức năng đã triển khai</w:t>
      </w:r>
      <w:bookmarkEnd w:id="38"/>
    </w:p>
    <w:p w14:paraId="56EC5031" w14:textId="77777777" w:rsidR="00D73439" w:rsidRPr="00616918" w:rsidRDefault="00D73439"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1.1.1. Tương tác với các nút bấm</w:t>
      </w:r>
    </w:p>
    <w:p w14:paraId="735D6C72" w14:textId="621635F7" w:rsidR="00FA3A1D" w:rsidRPr="00D73439" w:rsidRDefault="00FA3A1D" w:rsidP="00FA3A1D">
      <w:pPr>
        <w:jc w:val="center"/>
        <w:rPr>
          <w:rFonts w:cs="Times New Roman"/>
          <w:b/>
          <w:bCs/>
          <w:color w:val="000000" w:themeColor="text1"/>
          <w:sz w:val="26"/>
          <w:szCs w:val="26"/>
        </w:rPr>
      </w:pPr>
      <w:r w:rsidRPr="00616918">
        <w:rPr>
          <w:rFonts w:cs="Times New Roman"/>
          <w:color w:val="000000" w:themeColor="text1"/>
          <w:sz w:val="26"/>
          <w:szCs w:val="26"/>
        </w:rPr>
        <w:drawing>
          <wp:inline distT="0" distB="0" distL="0" distR="0" wp14:anchorId="09213BF2" wp14:editId="0AC6600E">
            <wp:extent cx="3398721" cy="4015740"/>
            <wp:effectExtent l="0" t="0" r="0" b="3810"/>
            <wp:docPr id="7232250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25049" name="Picture 1" descr="A screenshot of a phone&#10;&#10;AI-generated content may be incorrect."/>
                    <pic:cNvPicPr/>
                  </pic:nvPicPr>
                  <pic:blipFill rotWithShape="1">
                    <a:blip r:embed="rId12"/>
                    <a:srcRect b="45463"/>
                    <a:stretch>
                      <a:fillRect/>
                    </a:stretch>
                  </pic:blipFill>
                  <pic:spPr bwMode="auto">
                    <a:xfrm>
                      <a:off x="0" y="0"/>
                      <a:ext cx="3404273" cy="4022300"/>
                    </a:xfrm>
                    <a:prstGeom prst="rect">
                      <a:avLst/>
                    </a:prstGeom>
                    <a:ln>
                      <a:noFill/>
                    </a:ln>
                    <a:extLst>
                      <a:ext uri="{53640926-AAD7-44D8-BBD7-CCE9431645EC}">
                        <a14:shadowObscured xmlns:a14="http://schemas.microsoft.com/office/drawing/2010/main"/>
                      </a:ext>
                    </a:extLst>
                  </pic:spPr>
                </pic:pic>
              </a:graphicData>
            </a:graphic>
          </wp:inline>
        </w:drawing>
      </w:r>
    </w:p>
    <w:p w14:paraId="6435B006" w14:textId="01A89EC6" w:rsidR="00D65C3F" w:rsidRPr="00D73439" w:rsidRDefault="00562EE1" w:rsidP="00562EE1">
      <w:pPr>
        <w:ind w:left="360"/>
        <w:rPr>
          <w:rFonts w:cs="Times New Roman"/>
          <w:i/>
          <w:color w:val="000000" w:themeColor="text1"/>
          <w:sz w:val="26"/>
          <w:szCs w:val="26"/>
        </w:rPr>
      </w:pPr>
      <w:r w:rsidRPr="00616918">
        <w:rPr>
          <w:rFonts w:cs="Times New Roman"/>
          <w:b/>
          <w:i/>
          <w:color w:val="000000" w:themeColor="text1"/>
          <w:sz w:val="26"/>
          <w:szCs w:val="26"/>
        </w:rPr>
        <w:t xml:space="preserve">Hình 1. </w:t>
      </w:r>
      <w:r w:rsidR="00D73439" w:rsidRPr="00D73439">
        <w:rPr>
          <w:rFonts w:cs="Times New Roman"/>
          <w:i/>
          <w:color w:val="000000" w:themeColor="text1"/>
          <w:sz w:val="26"/>
          <w:szCs w:val="26"/>
        </w:rPr>
        <w:t>ElevatedButton (Submit): Kích hoạt kiểm tra form và hiển thị kết quả trên AppBar</w:t>
      </w:r>
    </w:p>
    <w:p w14:paraId="3606ED49" w14:textId="77777777" w:rsidR="001F6C9E" w:rsidRPr="00616918" w:rsidRDefault="001F6C9E" w:rsidP="001F6C9E">
      <w:pPr>
        <w:ind w:left="720"/>
        <w:rPr>
          <w:rFonts w:cs="Times New Roman"/>
          <w:color w:val="000000" w:themeColor="text1"/>
          <w:sz w:val="26"/>
          <w:szCs w:val="26"/>
        </w:rPr>
      </w:pPr>
    </w:p>
    <w:p w14:paraId="42FDC373" w14:textId="7A4F1F45" w:rsidR="001F6C9E" w:rsidRPr="00616918" w:rsidRDefault="00293E5C" w:rsidP="00293E5C">
      <w:pPr>
        <w:ind w:left="720"/>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486F8404" wp14:editId="3E416E83">
            <wp:extent cx="3451860" cy="4646335"/>
            <wp:effectExtent l="0" t="0" r="0" b="1905"/>
            <wp:docPr id="8712313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3138" name="Picture 1" descr="A screenshot of a phone&#10;&#10;AI-generated content may be incorrect."/>
                    <pic:cNvPicPr/>
                  </pic:nvPicPr>
                  <pic:blipFill rotWithShape="1">
                    <a:blip r:embed="rId13"/>
                    <a:srcRect b="37870"/>
                    <a:stretch>
                      <a:fillRect/>
                    </a:stretch>
                  </pic:blipFill>
                  <pic:spPr bwMode="auto">
                    <a:xfrm>
                      <a:off x="0" y="0"/>
                      <a:ext cx="3455203" cy="4650835"/>
                    </a:xfrm>
                    <a:prstGeom prst="rect">
                      <a:avLst/>
                    </a:prstGeom>
                    <a:ln>
                      <a:noFill/>
                    </a:ln>
                    <a:extLst>
                      <a:ext uri="{53640926-AAD7-44D8-BBD7-CCE9431645EC}">
                        <a14:shadowObscured xmlns:a14="http://schemas.microsoft.com/office/drawing/2010/main"/>
                      </a:ext>
                    </a:extLst>
                  </pic:spPr>
                </pic:pic>
              </a:graphicData>
            </a:graphic>
          </wp:inline>
        </w:drawing>
      </w:r>
    </w:p>
    <w:p w14:paraId="577BA0D4" w14:textId="59B680E8" w:rsidR="00D73439" w:rsidRPr="00D73439" w:rsidRDefault="001F6C9E" w:rsidP="001F6C9E">
      <w:pPr>
        <w:ind w:left="360"/>
        <w:rPr>
          <w:rFonts w:cs="Times New Roman"/>
          <w:i/>
          <w:color w:val="000000" w:themeColor="text1"/>
          <w:sz w:val="26"/>
          <w:szCs w:val="26"/>
        </w:rPr>
      </w:pPr>
      <w:r w:rsidRPr="00616918">
        <w:rPr>
          <w:rFonts w:cs="Times New Roman"/>
          <w:b/>
          <w:i/>
          <w:color w:val="000000" w:themeColor="text1"/>
          <w:sz w:val="26"/>
          <w:szCs w:val="26"/>
        </w:rPr>
        <w:t xml:space="preserve">Hình 2. </w:t>
      </w:r>
      <w:r w:rsidR="00D73439" w:rsidRPr="00D73439">
        <w:rPr>
          <w:rFonts w:cs="Times New Roman"/>
          <w:i/>
          <w:color w:val="000000" w:themeColor="text1"/>
          <w:sz w:val="26"/>
          <w:szCs w:val="26"/>
        </w:rPr>
        <w:t>OutlinedButton (Learn More): Hiển thị thông báo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Learn More clicked"</w:t>
      </w:r>
    </w:p>
    <w:p w14:paraId="2BFD19F8" w14:textId="77777777" w:rsidR="002502AD" w:rsidRPr="00616918" w:rsidRDefault="002502AD" w:rsidP="002502AD">
      <w:pPr>
        <w:rPr>
          <w:rFonts w:cs="Times New Roman"/>
          <w:b/>
          <w:bCs/>
          <w:color w:val="000000" w:themeColor="text1"/>
          <w:sz w:val="26"/>
          <w:szCs w:val="26"/>
        </w:rPr>
      </w:pPr>
    </w:p>
    <w:p w14:paraId="38924A52" w14:textId="2666C954" w:rsidR="002502AD" w:rsidRPr="00616918" w:rsidRDefault="00BF0D99" w:rsidP="002502AD">
      <w:pPr>
        <w:jc w:val="center"/>
        <w:rPr>
          <w:rFonts w:cs="Times New Roman"/>
          <w:b/>
          <w:bCs/>
          <w:color w:val="000000" w:themeColor="text1"/>
          <w:sz w:val="26"/>
          <w:szCs w:val="26"/>
        </w:rPr>
      </w:pPr>
      <w:r w:rsidRPr="00616918">
        <w:rPr>
          <w:rFonts w:cs="Times New Roman"/>
          <w:b/>
          <w:bCs/>
          <w:color w:val="000000" w:themeColor="text1"/>
          <w:sz w:val="26"/>
          <w:szCs w:val="26"/>
        </w:rPr>
        <w:lastRenderedPageBreak/>
        <w:drawing>
          <wp:inline distT="0" distB="0" distL="0" distR="0" wp14:anchorId="46AC0F56" wp14:editId="5DEAAA3A">
            <wp:extent cx="3798570" cy="5814060"/>
            <wp:effectExtent l="0" t="0" r="0" b="0"/>
            <wp:docPr id="16271964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96435" name="Picture 1" descr="A screenshot of a computer screen&#10;&#10;AI-generated content may be incorrect."/>
                    <pic:cNvPicPr/>
                  </pic:nvPicPr>
                  <pic:blipFill rotWithShape="1">
                    <a:blip r:embed="rId14"/>
                    <a:srcRect b="29352"/>
                    <a:stretch>
                      <a:fillRect/>
                    </a:stretch>
                  </pic:blipFill>
                  <pic:spPr bwMode="auto">
                    <a:xfrm>
                      <a:off x="0" y="0"/>
                      <a:ext cx="3798570" cy="5814060"/>
                    </a:xfrm>
                    <a:prstGeom prst="rect">
                      <a:avLst/>
                    </a:prstGeom>
                    <a:ln>
                      <a:noFill/>
                    </a:ln>
                    <a:extLst>
                      <a:ext uri="{53640926-AAD7-44D8-BBD7-CCE9431645EC}">
                        <a14:shadowObscured xmlns:a14="http://schemas.microsoft.com/office/drawing/2010/main"/>
                      </a:ext>
                    </a:extLst>
                  </pic:spPr>
                </pic:pic>
              </a:graphicData>
            </a:graphic>
          </wp:inline>
        </w:drawing>
      </w:r>
    </w:p>
    <w:p w14:paraId="3CD5B770" w14:textId="4310F336" w:rsidR="00D73439" w:rsidRPr="00D73439" w:rsidRDefault="002502AD" w:rsidP="002502AD">
      <w:pPr>
        <w:jc w:val="center"/>
        <w:rPr>
          <w:rFonts w:cs="Times New Roman"/>
          <w:i/>
          <w:color w:val="000000" w:themeColor="text1"/>
          <w:sz w:val="26"/>
          <w:szCs w:val="26"/>
        </w:rPr>
      </w:pPr>
      <w:r w:rsidRPr="00616918">
        <w:rPr>
          <w:rFonts w:cs="Times New Roman"/>
          <w:b/>
          <w:i/>
          <w:color w:val="000000" w:themeColor="text1"/>
          <w:sz w:val="26"/>
          <w:szCs w:val="26"/>
        </w:rPr>
        <w:t xml:space="preserve">Hình 3. </w:t>
      </w:r>
      <w:r w:rsidR="00D73439" w:rsidRPr="00D73439">
        <w:rPr>
          <w:rFonts w:cs="Times New Roman"/>
          <w:i/>
          <w:color w:val="000000" w:themeColor="text1"/>
          <w:sz w:val="26"/>
          <w:szCs w:val="26"/>
        </w:rPr>
        <w:t>TextButton (Clear): Xóa toàn bộ dữ liệu form, bộ đếm, lỗi và tất cả trạng thái</w:t>
      </w:r>
    </w:p>
    <w:p w14:paraId="78F544A8" w14:textId="77777777" w:rsidR="00BF0D99" w:rsidRPr="00616918" w:rsidRDefault="00BF0D99" w:rsidP="00BF0D99">
      <w:pPr>
        <w:rPr>
          <w:rFonts w:cs="Times New Roman"/>
          <w:b/>
          <w:bCs/>
          <w:color w:val="000000" w:themeColor="text1"/>
          <w:sz w:val="26"/>
          <w:szCs w:val="26"/>
        </w:rPr>
      </w:pPr>
    </w:p>
    <w:p w14:paraId="7B876992" w14:textId="10DB77A7" w:rsidR="00B31088" w:rsidRPr="00616918" w:rsidRDefault="000D39D3" w:rsidP="00B31088">
      <w:pPr>
        <w:jc w:val="center"/>
        <w:rPr>
          <w:rFonts w:cs="Times New Roman"/>
          <w:b/>
          <w:bCs/>
          <w:color w:val="000000" w:themeColor="text1"/>
          <w:sz w:val="26"/>
          <w:szCs w:val="26"/>
        </w:rPr>
      </w:pPr>
      <w:r w:rsidRPr="00616918">
        <w:rPr>
          <w:rFonts w:cs="Times New Roman"/>
          <w:b/>
          <w:bCs/>
          <w:color w:val="000000" w:themeColor="text1"/>
          <w:sz w:val="26"/>
          <w:szCs w:val="26"/>
        </w:rPr>
        <w:lastRenderedPageBreak/>
        <w:drawing>
          <wp:inline distT="0" distB="0" distL="0" distR="0" wp14:anchorId="4E8A0ACC" wp14:editId="6B4A769E">
            <wp:extent cx="3798570" cy="7033260"/>
            <wp:effectExtent l="0" t="0" r="0" b="0"/>
            <wp:docPr id="15571797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79789" name="Picture 1" descr="A screenshot of a phone&#10;&#10;AI-generated content may be incorrect."/>
                    <pic:cNvPicPr/>
                  </pic:nvPicPr>
                  <pic:blipFill rotWithShape="1">
                    <a:blip r:embed="rId15"/>
                    <a:srcRect b="14537"/>
                    <a:stretch>
                      <a:fillRect/>
                    </a:stretch>
                  </pic:blipFill>
                  <pic:spPr bwMode="auto">
                    <a:xfrm>
                      <a:off x="0" y="0"/>
                      <a:ext cx="3798570" cy="7033260"/>
                    </a:xfrm>
                    <a:prstGeom prst="rect">
                      <a:avLst/>
                    </a:prstGeom>
                    <a:ln>
                      <a:noFill/>
                    </a:ln>
                    <a:extLst>
                      <a:ext uri="{53640926-AAD7-44D8-BBD7-CCE9431645EC}">
                        <a14:shadowObscured xmlns:a14="http://schemas.microsoft.com/office/drawing/2010/main"/>
                      </a:ext>
                    </a:extLst>
                  </pic:spPr>
                </pic:pic>
              </a:graphicData>
            </a:graphic>
          </wp:inline>
        </w:drawing>
      </w:r>
    </w:p>
    <w:p w14:paraId="6EB922A5" w14:textId="3320D006" w:rsidR="00D73439" w:rsidRPr="00D73439" w:rsidRDefault="00BF0D99" w:rsidP="001C70D0">
      <w:pPr>
        <w:jc w:val="center"/>
        <w:rPr>
          <w:rFonts w:cs="Times New Roman"/>
          <w:i/>
          <w:color w:val="000000" w:themeColor="text1"/>
          <w:sz w:val="26"/>
          <w:szCs w:val="26"/>
        </w:rPr>
      </w:pPr>
      <w:r w:rsidRPr="00616918">
        <w:rPr>
          <w:rFonts w:cs="Times New Roman"/>
          <w:b/>
          <w:i/>
          <w:color w:val="000000" w:themeColor="text1"/>
          <w:sz w:val="26"/>
          <w:szCs w:val="26"/>
        </w:rPr>
        <w:t xml:space="preserve">Hình 4. </w:t>
      </w:r>
      <w:r w:rsidR="00D73439" w:rsidRPr="00D73439">
        <w:rPr>
          <w:rFonts w:cs="Times New Roman"/>
          <w:i/>
          <w:color w:val="000000" w:themeColor="text1"/>
          <w:sz w:val="26"/>
          <w:szCs w:val="26"/>
        </w:rPr>
        <w:t>IconButtons: Nút Like: Tăng bộ đếm và hiển thị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Liked! (count)"</w:t>
      </w:r>
    </w:p>
    <w:p w14:paraId="27665F64" w14:textId="77777777" w:rsidR="000D39D3" w:rsidRPr="00616918" w:rsidRDefault="000D39D3" w:rsidP="000D39D3">
      <w:pPr>
        <w:rPr>
          <w:rFonts w:cs="Times New Roman"/>
          <w:color w:val="000000" w:themeColor="text1"/>
          <w:sz w:val="26"/>
          <w:szCs w:val="26"/>
        </w:rPr>
      </w:pPr>
    </w:p>
    <w:p w14:paraId="76026BA2" w14:textId="77777777" w:rsidR="000D39D3" w:rsidRPr="00616918" w:rsidRDefault="000D39D3" w:rsidP="000D39D3">
      <w:pPr>
        <w:rPr>
          <w:rFonts w:cs="Times New Roman"/>
          <w:color w:val="000000" w:themeColor="text1"/>
          <w:sz w:val="26"/>
          <w:szCs w:val="26"/>
        </w:rPr>
      </w:pPr>
    </w:p>
    <w:p w14:paraId="0489B826" w14:textId="6A61543E" w:rsidR="001C70D0" w:rsidRPr="00616918" w:rsidRDefault="00F15B46" w:rsidP="001C70D0">
      <w:pPr>
        <w:jc w:val="center"/>
        <w:rPr>
          <w:rFonts w:cs="Times New Roman"/>
          <w:b/>
          <w:bCs/>
          <w:color w:val="000000" w:themeColor="text1"/>
          <w:sz w:val="26"/>
          <w:szCs w:val="26"/>
        </w:rPr>
      </w:pPr>
      <w:r w:rsidRPr="00616918">
        <w:rPr>
          <w:rFonts w:cs="Times New Roman"/>
          <w:b/>
          <w:bCs/>
          <w:color w:val="000000" w:themeColor="text1"/>
          <w:sz w:val="26"/>
          <w:szCs w:val="26"/>
        </w:rPr>
        <w:lastRenderedPageBreak/>
        <w:drawing>
          <wp:inline distT="0" distB="0" distL="0" distR="0" wp14:anchorId="32E9C5F6" wp14:editId="511321BE">
            <wp:extent cx="3798570" cy="7216140"/>
            <wp:effectExtent l="0" t="0" r="0" b="3810"/>
            <wp:docPr id="4380986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8635" name="Picture 1" descr="A screenshot of a phone&#10;&#10;AI-generated content may be incorrect."/>
                    <pic:cNvPicPr/>
                  </pic:nvPicPr>
                  <pic:blipFill rotWithShape="1">
                    <a:blip r:embed="rId16"/>
                    <a:srcRect b="12315"/>
                    <a:stretch>
                      <a:fillRect/>
                    </a:stretch>
                  </pic:blipFill>
                  <pic:spPr bwMode="auto">
                    <a:xfrm>
                      <a:off x="0" y="0"/>
                      <a:ext cx="3798570" cy="7216140"/>
                    </a:xfrm>
                    <a:prstGeom prst="rect">
                      <a:avLst/>
                    </a:prstGeom>
                    <a:ln>
                      <a:noFill/>
                    </a:ln>
                    <a:extLst>
                      <a:ext uri="{53640926-AAD7-44D8-BBD7-CCE9431645EC}">
                        <a14:shadowObscured xmlns:a14="http://schemas.microsoft.com/office/drawing/2010/main"/>
                      </a:ext>
                    </a:extLst>
                  </pic:spPr>
                </pic:pic>
              </a:graphicData>
            </a:graphic>
          </wp:inline>
        </w:drawing>
      </w:r>
    </w:p>
    <w:p w14:paraId="4F7309F4" w14:textId="5C27F909" w:rsidR="00010414" w:rsidRPr="00D73439" w:rsidRDefault="000D39D3" w:rsidP="00010414">
      <w:pPr>
        <w:jc w:val="center"/>
        <w:rPr>
          <w:rFonts w:cs="Times New Roman"/>
          <w:i/>
          <w:color w:val="000000" w:themeColor="text1"/>
          <w:sz w:val="26"/>
          <w:szCs w:val="26"/>
        </w:rPr>
      </w:pPr>
      <w:r w:rsidRPr="00616918">
        <w:rPr>
          <w:rFonts w:cs="Times New Roman"/>
          <w:b/>
          <w:i/>
          <w:color w:val="000000" w:themeColor="text1"/>
          <w:sz w:val="26"/>
          <w:szCs w:val="26"/>
        </w:rPr>
        <w:t>Hình</w:t>
      </w:r>
      <w:r w:rsidR="001C70D0" w:rsidRPr="00616918">
        <w:rPr>
          <w:rFonts w:cs="Times New Roman"/>
          <w:b/>
          <w:i/>
          <w:color w:val="000000" w:themeColor="text1"/>
          <w:sz w:val="26"/>
          <w:szCs w:val="26"/>
        </w:rPr>
        <w:t xml:space="preserve"> 5</w:t>
      </w:r>
      <w:r w:rsidRPr="00616918">
        <w:rPr>
          <w:rFonts w:cs="Times New Roman"/>
          <w:b/>
          <w:i/>
          <w:color w:val="000000" w:themeColor="text1"/>
          <w:sz w:val="26"/>
          <w:szCs w:val="26"/>
        </w:rPr>
        <w:t xml:space="preserve">. </w:t>
      </w:r>
      <w:r w:rsidRPr="00D73439">
        <w:rPr>
          <w:rFonts w:cs="Times New Roman"/>
          <w:i/>
          <w:color w:val="000000" w:themeColor="text1"/>
          <w:sz w:val="26"/>
          <w:szCs w:val="26"/>
        </w:rPr>
        <w:t xml:space="preserve">IconButtons: </w:t>
      </w:r>
      <w:r w:rsidR="00D73439" w:rsidRPr="00D73439">
        <w:rPr>
          <w:rFonts w:cs="Times New Roman"/>
          <w:i/>
          <w:color w:val="000000" w:themeColor="text1"/>
          <w:sz w:val="26"/>
          <w:szCs w:val="26"/>
        </w:rPr>
        <w:t>Nút Share: Hiển thị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Share clicked"</w:t>
      </w:r>
    </w:p>
    <w:p w14:paraId="0B51B2C8" w14:textId="77777777" w:rsidR="00D73439" w:rsidRPr="00616918" w:rsidRDefault="00D73439"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1.1.2. Nhóm FloatingActionButton</w:t>
      </w:r>
    </w:p>
    <w:p w14:paraId="58444DAA"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Xếp chồng dọc 4 loại FAB ở góc dưới bên phải:</w:t>
      </w:r>
    </w:p>
    <w:p w14:paraId="3B9629CE" w14:textId="4EDE0DB7" w:rsidR="00D91D2D" w:rsidRPr="00616918" w:rsidRDefault="00DF7B34" w:rsidP="00541149">
      <w:pPr>
        <w:jc w:val="center"/>
        <w:rPr>
          <w:rFonts w:cs="Times New Roman"/>
          <w:b/>
          <w:bCs/>
          <w:color w:val="000000" w:themeColor="text1"/>
          <w:sz w:val="26"/>
          <w:szCs w:val="26"/>
        </w:rPr>
      </w:pPr>
      <w:r w:rsidRPr="00616918">
        <w:rPr>
          <w:rFonts w:cs="Times New Roman"/>
          <w:b/>
          <w:bCs/>
          <w:color w:val="000000" w:themeColor="text1"/>
          <w:sz w:val="26"/>
          <w:szCs w:val="26"/>
        </w:rPr>
        <w:lastRenderedPageBreak/>
        <w:drawing>
          <wp:inline distT="0" distB="0" distL="0" distR="0" wp14:anchorId="37C10CA4" wp14:editId="02EE22AC">
            <wp:extent cx="3798570" cy="4777740"/>
            <wp:effectExtent l="0" t="0" r="0" b="3810"/>
            <wp:docPr id="17071101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137" name="Picture 1" descr="A screenshot of a phone&#10;&#10;AI-generated content may be incorrect."/>
                    <pic:cNvPicPr/>
                  </pic:nvPicPr>
                  <pic:blipFill rotWithShape="1">
                    <a:blip r:embed="rId17"/>
                    <a:srcRect b="41944"/>
                    <a:stretch>
                      <a:fillRect/>
                    </a:stretch>
                  </pic:blipFill>
                  <pic:spPr bwMode="auto">
                    <a:xfrm>
                      <a:off x="0" y="0"/>
                      <a:ext cx="3798570" cy="4777740"/>
                    </a:xfrm>
                    <a:prstGeom prst="rect">
                      <a:avLst/>
                    </a:prstGeom>
                    <a:ln>
                      <a:noFill/>
                    </a:ln>
                    <a:extLst>
                      <a:ext uri="{53640926-AAD7-44D8-BBD7-CCE9431645EC}">
                        <a14:shadowObscured xmlns:a14="http://schemas.microsoft.com/office/drawing/2010/main"/>
                      </a:ext>
                    </a:extLst>
                  </pic:spPr>
                </pic:pic>
              </a:graphicData>
            </a:graphic>
          </wp:inline>
        </w:drawing>
      </w:r>
    </w:p>
    <w:p w14:paraId="4F6456A3" w14:textId="3A737C0A" w:rsidR="00D73439" w:rsidRPr="00616918" w:rsidRDefault="00010414" w:rsidP="00541149">
      <w:pPr>
        <w:jc w:val="center"/>
        <w:rPr>
          <w:rFonts w:cs="Times New Roman"/>
          <w:i/>
          <w:color w:val="000000" w:themeColor="text1"/>
          <w:sz w:val="26"/>
          <w:szCs w:val="26"/>
        </w:rPr>
      </w:pPr>
      <w:r w:rsidRPr="00616918">
        <w:rPr>
          <w:rFonts w:cs="Times New Roman"/>
          <w:b/>
          <w:i/>
          <w:color w:val="000000" w:themeColor="text1"/>
          <w:sz w:val="26"/>
          <w:szCs w:val="26"/>
        </w:rPr>
        <w:t xml:space="preserve">Hình 6. </w:t>
      </w:r>
      <w:r w:rsidR="00D73439" w:rsidRPr="00D73439">
        <w:rPr>
          <w:rFonts w:cs="Times New Roman"/>
          <w:i/>
          <w:color w:val="000000" w:themeColor="text1"/>
          <w:sz w:val="26"/>
          <w:szCs w:val="26"/>
        </w:rPr>
        <w:t>Small FAB (+): Hiển thị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Small FAB clicked"</w:t>
      </w:r>
    </w:p>
    <w:p w14:paraId="63448A87" w14:textId="77777777" w:rsidR="00B42905" w:rsidRPr="00616918" w:rsidRDefault="00B42905" w:rsidP="00541149">
      <w:pPr>
        <w:jc w:val="center"/>
        <w:rPr>
          <w:rFonts w:cs="Times New Roman"/>
          <w:color w:val="000000" w:themeColor="text1"/>
          <w:sz w:val="26"/>
          <w:szCs w:val="26"/>
        </w:rPr>
      </w:pPr>
    </w:p>
    <w:p w14:paraId="62B1AD2E" w14:textId="0D88FA21" w:rsidR="00B42905" w:rsidRPr="00D73439" w:rsidRDefault="00E95F10" w:rsidP="00541149">
      <w:pPr>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5AF08AB8" wp14:editId="7154D7AC">
            <wp:extent cx="3798570" cy="5509260"/>
            <wp:effectExtent l="0" t="0" r="0" b="0"/>
            <wp:docPr id="30919948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99485" name="Picture 1" descr="A screenshot of a phone&#10;&#10;AI-generated content may be incorrect."/>
                    <pic:cNvPicPr/>
                  </pic:nvPicPr>
                  <pic:blipFill rotWithShape="1">
                    <a:blip r:embed="rId18"/>
                    <a:srcRect b="33056"/>
                    <a:stretch>
                      <a:fillRect/>
                    </a:stretch>
                  </pic:blipFill>
                  <pic:spPr bwMode="auto">
                    <a:xfrm>
                      <a:off x="0" y="0"/>
                      <a:ext cx="3798570" cy="5509260"/>
                    </a:xfrm>
                    <a:prstGeom prst="rect">
                      <a:avLst/>
                    </a:prstGeom>
                    <a:ln>
                      <a:noFill/>
                    </a:ln>
                    <a:extLst>
                      <a:ext uri="{53640926-AAD7-44D8-BBD7-CCE9431645EC}">
                        <a14:shadowObscured xmlns:a14="http://schemas.microsoft.com/office/drawing/2010/main"/>
                      </a:ext>
                    </a:extLst>
                  </pic:spPr>
                </pic:pic>
              </a:graphicData>
            </a:graphic>
          </wp:inline>
        </w:drawing>
      </w:r>
    </w:p>
    <w:p w14:paraId="575C89EC" w14:textId="0A8B047F" w:rsidR="00D73439" w:rsidRPr="00616918" w:rsidRDefault="00010414" w:rsidP="00541149">
      <w:pPr>
        <w:jc w:val="center"/>
        <w:rPr>
          <w:rFonts w:cs="Times New Roman"/>
          <w:i/>
          <w:color w:val="000000" w:themeColor="text1"/>
          <w:sz w:val="26"/>
          <w:szCs w:val="26"/>
        </w:rPr>
      </w:pPr>
      <w:r w:rsidRPr="00616918">
        <w:rPr>
          <w:rFonts w:cs="Times New Roman"/>
          <w:b/>
          <w:i/>
          <w:color w:val="000000" w:themeColor="text1"/>
          <w:sz w:val="26"/>
          <w:szCs w:val="26"/>
        </w:rPr>
        <w:t xml:space="preserve">Hình 7. </w:t>
      </w:r>
      <w:r w:rsidR="00D73439" w:rsidRPr="00D73439">
        <w:rPr>
          <w:rFonts w:cs="Times New Roman"/>
          <w:i/>
          <w:color w:val="000000" w:themeColor="text1"/>
          <w:sz w:val="26"/>
          <w:szCs w:val="26"/>
        </w:rPr>
        <w:t>Standard FAB (+): Hiển thị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Standard FAB clicked"</w:t>
      </w:r>
    </w:p>
    <w:p w14:paraId="3FF35A61" w14:textId="77777777" w:rsidR="00E95F10" w:rsidRPr="00616918" w:rsidRDefault="00E95F10" w:rsidP="00541149">
      <w:pPr>
        <w:jc w:val="center"/>
        <w:rPr>
          <w:rFonts w:cs="Times New Roman"/>
          <w:color w:val="000000" w:themeColor="text1"/>
          <w:sz w:val="26"/>
          <w:szCs w:val="26"/>
        </w:rPr>
      </w:pPr>
    </w:p>
    <w:p w14:paraId="08DCA197" w14:textId="0C70AAD6" w:rsidR="00E95F10" w:rsidRPr="00D73439" w:rsidRDefault="0055440A" w:rsidP="00541149">
      <w:pPr>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59568964" wp14:editId="4B8298BD">
            <wp:extent cx="3798570" cy="6530340"/>
            <wp:effectExtent l="0" t="0" r="0" b="3810"/>
            <wp:docPr id="13366315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1525" name="Picture 1" descr="A screenshot of a phone&#10;&#10;AI-generated content may be incorrect."/>
                    <pic:cNvPicPr/>
                  </pic:nvPicPr>
                  <pic:blipFill rotWithShape="1">
                    <a:blip r:embed="rId19"/>
                    <a:srcRect b="20649"/>
                    <a:stretch>
                      <a:fillRect/>
                    </a:stretch>
                  </pic:blipFill>
                  <pic:spPr bwMode="auto">
                    <a:xfrm>
                      <a:off x="0" y="0"/>
                      <a:ext cx="3798570" cy="6530340"/>
                    </a:xfrm>
                    <a:prstGeom prst="rect">
                      <a:avLst/>
                    </a:prstGeom>
                    <a:ln>
                      <a:noFill/>
                    </a:ln>
                    <a:extLst>
                      <a:ext uri="{53640926-AAD7-44D8-BBD7-CCE9431645EC}">
                        <a14:shadowObscured xmlns:a14="http://schemas.microsoft.com/office/drawing/2010/main"/>
                      </a:ext>
                    </a:extLst>
                  </pic:spPr>
                </pic:pic>
              </a:graphicData>
            </a:graphic>
          </wp:inline>
        </w:drawing>
      </w:r>
    </w:p>
    <w:p w14:paraId="1424135B" w14:textId="1D7965DD" w:rsidR="00D73439" w:rsidRPr="00616918" w:rsidRDefault="00010414" w:rsidP="00541149">
      <w:pPr>
        <w:jc w:val="center"/>
        <w:rPr>
          <w:rFonts w:cs="Times New Roman"/>
          <w:i/>
          <w:color w:val="000000" w:themeColor="text1"/>
          <w:sz w:val="26"/>
          <w:szCs w:val="26"/>
        </w:rPr>
      </w:pPr>
      <w:r w:rsidRPr="00616918">
        <w:rPr>
          <w:rFonts w:cs="Times New Roman"/>
          <w:b/>
          <w:i/>
          <w:color w:val="000000" w:themeColor="text1"/>
          <w:sz w:val="26"/>
          <w:szCs w:val="26"/>
        </w:rPr>
        <w:t>Hình 8</w:t>
      </w:r>
      <w:r w:rsidRPr="00616918">
        <w:rPr>
          <w:rFonts w:cs="Times New Roman"/>
          <w:i/>
          <w:color w:val="000000" w:themeColor="text1"/>
          <w:sz w:val="26"/>
          <w:szCs w:val="26"/>
        </w:rPr>
        <w:t xml:space="preserve">. </w:t>
      </w:r>
      <w:r w:rsidR="00D73439" w:rsidRPr="00D73439">
        <w:rPr>
          <w:rFonts w:cs="Times New Roman"/>
          <w:i/>
          <w:color w:val="000000" w:themeColor="text1"/>
          <w:sz w:val="26"/>
          <w:szCs w:val="26"/>
        </w:rPr>
        <w:t>Large FAB (+): Hiển thị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Large FAB clicked"</w:t>
      </w:r>
    </w:p>
    <w:p w14:paraId="02949B29" w14:textId="77777777" w:rsidR="00811F22" w:rsidRPr="00616918" w:rsidRDefault="00811F22" w:rsidP="00541149">
      <w:pPr>
        <w:jc w:val="center"/>
        <w:rPr>
          <w:rFonts w:cs="Times New Roman"/>
          <w:color w:val="000000" w:themeColor="text1"/>
          <w:sz w:val="26"/>
          <w:szCs w:val="26"/>
        </w:rPr>
      </w:pPr>
    </w:p>
    <w:p w14:paraId="1F81F4CB" w14:textId="53B536EB" w:rsidR="00811F22" w:rsidRPr="00D73439" w:rsidRDefault="00946F4F" w:rsidP="00541149">
      <w:pPr>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6A08A59E" wp14:editId="00CADDB1">
            <wp:extent cx="3453245" cy="6560127"/>
            <wp:effectExtent l="0" t="0" r="0" b="0"/>
            <wp:docPr id="9351650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65014" name="Picture 1" descr="A screenshot of a phone&#10;&#10;AI-generated content may be incorrect."/>
                    <pic:cNvPicPr/>
                  </pic:nvPicPr>
                  <pic:blipFill rotWithShape="1">
                    <a:blip r:embed="rId20"/>
                    <a:srcRect b="12315"/>
                    <a:stretch>
                      <a:fillRect/>
                    </a:stretch>
                  </pic:blipFill>
                  <pic:spPr bwMode="auto">
                    <a:xfrm>
                      <a:off x="0" y="0"/>
                      <a:ext cx="3461430" cy="6575676"/>
                    </a:xfrm>
                    <a:prstGeom prst="rect">
                      <a:avLst/>
                    </a:prstGeom>
                    <a:ln>
                      <a:noFill/>
                    </a:ln>
                    <a:extLst>
                      <a:ext uri="{53640926-AAD7-44D8-BBD7-CCE9431645EC}">
                        <a14:shadowObscured xmlns:a14="http://schemas.microsoft.com/office/drawing/2010/main"/>
                      </a:ext>
                    </a:extLst>
                  </pic:spPr>
                </pic:pic>
              </a:graphicData>
            </a:graphic>
          </wp:inline>
        </w:drawing>
      </w:r>
    </w:p>
    <w:p w14:paraId="47073DC2" w14:textId="039CCAC8" w:rsidR="00D73439" w:rsidRPr="00D73439" w:rsidRDefault="00010414" w:rsidP="00541149">
      <w:pPr>
        <w:jc w:val="center"/>
        <w:rPr>
          <w:rFonts w:cs="Times New Roman"/>
          <w:i/>
          <w:color w:val="000000" w:themeColor="text1"/>
          <w:sz w:val="26"/>
          <w:szCs w:val="26"/>
        </w:rPr>
      </w:pPr>
      <w:r w:rsidRPr="00616918">
        <w:rPr>
          <w:rFonts w:cs="Times New Roman"/>
          <w:b/>
          <w:i/>
          <w:color w:val="000000" w:themeColor="text1"/>
          <w:sz w:val="26"/>
          <w:szCs w:val="26"/>
        </w:rPr>
        <w:t xml:space="preserve">Hình 9. </w:t>
      </w:r>
      <w:r w:rsidR="00D73439" w:rsidRPr="00D73439">
        <w:rPr>
          <w:rFonts w:cs="Times New Roman"/>
          <w:i/>
          <w:color w:val="000000" w:themeColor="text1"/>
          <w:sz w:val="26"/>
          <w:szCs w:val="26"/>
        </w:rPr>
        <w:t>Extended FAB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New): Hiển thị "</w:t>
      </w:r>
      <w:r w:rsidR="00D73439" w:rsidRPr="00D73439">
        <w:rPr>
          <w:rFonts w:ascii="Segoe UI Emoji" w:hAnsi="Segoe UI Emoji" w:cs="Segoe UI Emoji"/>
          <w:i/>
          <w:color w:val="000000" w:themeColor="text1"/>
          <w:sz w:val="26"/>
          <w:szCs w:val="26"/>
        </w:rPr>
        <w:t>✅</w:t>
      </w:r>
      <w:r w:rsidR="00D73439" w:rsidRPr="00D73439">
        <w:rPr>
          <w:rFonts w:cs="Times New Roman"/>
          <w:i/>
          <w:color w:val="000000" w:themeColor="text1"/>
          <w:sz w:val="26"/>
          <w:szCs w:val="26"/>
        </w:rPr>
        <w:t xml:space="preserve"> Extended FAB clicked"</w:t>
      </w:r>
    </w:p>
    <w:p w14:paraId="7BD9220D" w14:textId="77777777" w:rsidR="00D73439" w:rsidRPr="00616918" w:rsidRDefault="00D73439"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1.1.3. Hệ thống kiểm tra Form</w:t>
      </w:r>
    </w:p>
    <w:p w14:paraId="53FC401D"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Kiểm tra TextField với các quy tắc đầy đủ:</w:t>
      </w:r>
    </w:p>
    <w:p w14:paraId="0F3467E3" w14:textId="77777777" w:rsidR="00D73439" w:rsidRPr="00616918" w:rsidRDefault="00D73439" w:rsidP="00D73439">
      <w:pPr>
        <w:rPr>
          <w:rFonts w:cs="Times New Roman"/>
          <w:b/>
          <w:bCs/>
          <w:color w:val="000000" w:themeColor="text1"/>
          <w:sz w:val="26"/>
          <w:szCs w:val="26"/>
        </w:rPr>
      </w:pPr>
      <w:r w:rsidRPr="00D73439">
        <w:rPr>
          <w:rFonts w:cs="Times New Roman"/>
          <w:b/>
          <w:bCs/>
          <w:color w:val="000000" w:themeColor="text1"/>
          <w:sz w:val="26"/>
          <w:szCs w:val="26"/>
        </w:rPr>
        <w:t>Kiểm tra trường Name:</w:t>
      </w:r>
    </w:p>
    <w:p w14:paraId="2AB5C39D" w14:textId="50FE1BBB" w:rsidR="004C515C" w:rsidRPr="00616918" w:rsidRDefault="004C515C" w:rsidP="004C515C">
      <w:pPr>
        <w:rPr>
          <w:rFonts w:cs="Times New Roman"/>
          <w:color w:val="000000" w:themeColor="text1"/>
          <w:sz w:val="26"/>
          <w:szCs w:val="26"/>
        </w:rPr>
      </w:pPr>
      <w:r w:rsidRPr="00D73439">
        <w:rPr>
          <w:rFonts w:cs="Times New Roman"/>
          <w:color w:val="000000" w:themeColor="text1"/>
          <w:sz w:val="26"/>
          <w:szCs w:val="26"/>
        </w:rPr>
        <w:t>Hiển thị lỗi bên dưới trường với màu đỏ</w:t>
      </w:r>
    </w:p>
    <w:p w14:paraId="6581554B" w14:textId="77777777" w:rsidR="00282A49" w:rsidRPr="00616918" w:rsidRDefault="00282A49" w:rsidP="004C515C">
      <w:pPr>
        <w:rPr>
          <w:rFonts w:cs="Times New Roman"/>
          <w:color w:val="000000" w:themeColor="text1"/>
          <w:sz w:val="26"/>
          <w:szCs w:val="26"/>
        </w:rPr>
      </w:pPr>
    </w:p>
    <w:p w14:paraId="1F8FD547" w14:textId="0DAAC2E6" w:rsidR="00282A49" w:rsidRPr="00D73439" w:rsidRDefault="00282A49" w:rsidP="00282A49">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6B0399A4" wp14:editId="3923C7B3">
            <wp:extent cx="3798570" cy="2118360"/>
            <wp:effectExtent l="0" t="0" r="0" b="0"/>
            <wp:docPr id="5452921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92145" name="Picture 1" descr="A screenshot of a phone&#10;&#10;AI-generated content may be incorrect."/>
                    <pic:cNvPicPr/>
                  </pic:nvPicPr>
                  <pic:blipFill rotWithShape="1">
                    <a:blip r:embed="rId21"/>
                    <a:srcRect b="74260"/>
                    <a:stretch>
                      <a:fillRect/>
                    </a:stretch>
                  </pic:blipFill>
                  <pic:spPr bwMode="auto">
                    <a:xfrm>
                      <a:off x="0" y="0"/>
                      <a:ext cx="3798570" cy="2118360"/>
                    </a:xfrm>
                    <a:prstGeom prst="rect">
                      <a:avLst/>
                    </a:prstGeom>
                    <a:ln>
                      <a:noFill/>
                    </a:ln>
                    <a:extLst>
                      <a:ext uri="{53640926-AAD7-44D8-BBD7-CCE9431645EC}">
                        <a14:shadowObscured xmlns:a14="http://schemas.microsoft.com/office/drawing/2010/main"/>
                      </a:ext>
                    </a:extLst>
                  </pic:spPr>
                </pic:pic>
              </a:graphicData>
            </a:graphic>
          </wp:inline>
        </w:drawing>
      </w:r>
    </w:p>
    <w:p w14:paraId="688230A6" w14:textId="5E76959D" w:rsidR="00D73439" w:rsidRPr="00616918" w:rsidRDefault="00C6012D" w:rsidP="004E0BED">
      <w:pPr>
        <w:ind w:left="360"/>
        <w:jc w:val="center"/>
        <w:rPr>
          <w:rFonts w:cs="Times New Roman"/>
          <w:color w:val="000000" w:themeColor="text1"/>
          <w:sz w:val="26"/>
          <w:szCs w:val="26"/>
        </w:rPr>
      </w:pPr>
      <w:r w:rsidRPr="00616918">
        <w:rPr>
          <w:rFonts w:cs="Times New Roman"/>
          <w:b/>
          <w:bCs/>
          <w:color w:val="000000" w:themeColor="text1"/>
          <w:sz w:val="26"/>
          <w:szCs w:val="26"/>
        </w:rPr>
        <w:t>Hình 10.</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Bắt buộc nhập: "Please enter your name"</w:t>
      </w:r>
    </w:p>
    <w:p w14:paraId="1C24B132" w14:textId="77777777" w:rsidR="00282A49" w:rsidRPr="00616918" w:rsidRDefault="00282A49" w:rsidP="004E0BED">
      <w:pPr>
        <w:ind w:left="360"/>
        <w:jc w:val="center"/>
        <w:rPr>
          <w:rFonts w:cs="Times New Roman"/>
          <w:color w:val="000000" w:themeColor="text1"/>
          <w:sz w:val="26"/>
          <w:szCs w:val="26"/>
        </w:rPr>
      </w:pPr>
    </w:p>
    <w:p w14:paraId="2E8DD324" w14:textId="4F5F3D22" w:rsidR="00282A49" w:rsidRPr="00D73439" w:rsidRDefault="0077598E" w:rsidP="004E0BED">
      <w:pPr>
        <w:ind w:left="360"/>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13B91D71" wp14:editId="72620F2C">
            <wp:extent cx="3798570" cy="2133600"/>
            <wp:effectExtent l="0" t="0" r="0" b="0"/>
            <wp:docPr id="17534676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7619" name="Picture 1" descr="A screenshot of a phone&#10;&#10;AI-generated content may be incorrect."/>
                    <pic:cNvPicPr/>
                  </pic:nvPicPr>
                  <pic:blipFill rotWithShape="1">
                    <a:blip r:embed="rId22"/>
                    <a:srcRect b="74074"/>
                    <a:stretch>
                      <a:fillRect/>
                    </a:stretch>
                  </pic:blipFill>
                  <pic:spPr bwMode="auto">
                    <a:xfrm>
                      <a:off x="0" y="0"/>
                      <a:ext cx="3798570" cy="2133600"/>
                    </a:xfrm>
                    <a:prstGeom prst="rect">
                      <a:avLst/>
                    </a:prstGeom>
                    <a:ln>
                      <a:noFill/>
                    </a:ln>
                    <a:extLst>
                      <a:ext uri="{53640926-AAD7-44D8-BBD7-CCE9431645EC}">
                        <a14:shadowObscured xmlns:a14="http://schemas.microsoft.com/office/drawing/2010/main"/>
                      </a:ext>
                    </a:extLst>
                  </pic:spPr>
                </pic:pic>
              </a:graphicData>
            </a:graphic>
          </wp:inline>
        </w:drawing>
      </w:r>
    </w:p>
    <w:p w14:paraId="6591518E" w14:textId="7AF6A3D2" w:rsidR="00D73439" w:rsidRPr="00D73439" w:rsidRDefault="004C515C" w:rsidP="004E0BED">
      <w:pPr>
        <w:ind w:left="360"/>
        <w:jc w:val="center"/>
        <w:rPr>
          <w:rFonts w:cs="Times New Roman"/>
          <w:color w:val="000000" w:themeColor="text1"/>
          <w:sz w:val="26"/>
          <w:szCs w:val="26"/>
        </w:rPr>
      </w:pPr>
      <w:r w:rsidRPr="00616918">
        <w:rPr>
          <w:rFonts w:cs="Times New Roman"/>
          <w:b/>
          <w:bCs/>
          <w:color w:val="000000" w:themeColor="text1"/>
          <w:sz w:val="26"/>
          <w:szCs w:val="26"/>
        </w:rPr>
        <w:t>Hình 11.</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Tối thiểu 3 ký tự: "Name must be at least 3 characters"</w:t>
      </w:r>
    </w:p>
    <w:p w14:paraId="0034876B" w14:textId="77777777" w:rsidR="00D73439" w:rsidRPr="00616918" w:rsidRDefault="00D73439" w:rsidP="00D73439">
      <w:pPr>
        <w:rPr>
          <w:rFonts w:cs="Times New Roman"/>
          <w:b/>
          <w:bCs/>
          <w:color w:val="000000" w:themeColor="text1"/>
          <w:sz w:val="26"/>
          <w:szCs w:val="26"/>
        </w:rPr>
      </w:pPr>
      <w:r w:rsidRPr="00D73439">
        <w:rPr>
          <w:rFonts w:cs="Times New Roman"/>
          <w:b/>
          <w:bCs/>
          <w:color w:val="000000" w:themeColor="text1"/>
          <w:sz w:val="26"/>
          <w:szCs w:val="26"/>
        </w:rPr>
        <w:t>Kiểm tra trường Email:</w:t>
      </w:r>
    </w:p>
    <w:p w14:paraId="61C2AB62" w14:textId="77777777" w:rsidR="00D70CEB" w:rsidRPr="00D73439" w:rsidRDefault="00D70CEB" w:rsidP="00030AB9">
      <w:pPr>
        <w:rPr>
          <w:rFonts w:cs="Times New Roman"/>
          <w:color w:val="000000" w:themeColor="text1"/>
          <w:sz w:val="26"/>
          <w:szCs w:val="26"/>
        </w:rPr>
      </w:pPr>
      <w:r w:rsidRPr="00D73439">
        <w:rPr>
          <w:rFonts w:cs="Times New Roman"/>
          <w:color w:val="000000" w:themeColor="text1"/>
          <w:sz w:val="26"/>
          <w:szCs w:val="26"/>
        </w:rPr>
        <w:t>Hiển thị lỗi bên dưới trường với màu đỏ</w:t>
      </w:r>
    </w:p>
    <w:p w14:paraId="027F1E86" w14:textId="77777777" w:rsidR="00D70CEB" w:rsidRPr="00616918" w:rsidRDefault="00D70CEB" w:rsidP="00D73439">
      <w:pPr>
        <w:rPr>
          <w:rFonts w:cs="Times New Roman"/>
          <w:color w:val="000000" w:themeColor="text1"/>
          <w:sz w:val="26"/>
          <w:szCs w:val="26"/>
        </w:rPr>
      </w:pPr>
    </w:p>
    <w:p w14:paraId="1E61EA77" w14:textId="7F0D63A1" w:rsidR="004167A9" w:rsidRPr="00D73439" w:rsidRDefault="00714222" w:rsidP="00714222">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3FB40B54" wp14:editId="21DA59F6">
            <wp:extent cx="3798570" cy="1150620"/>
            <wp:effectExtent l="0" t="0" r="0" b="0"/>
            <wp:docPr id="10489432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3284" name="Picture 1" descr="A screenshot of a phone&#10;&#10;AI-generated content may be incorrect."/>
                    <pic:cNvPicPr/>
                  </pic:nvPicPr>
                  <pic:blipFill rotWithShape="1">
                    <a:blip r:embed="rId23"/>
                    <a:srcRect t="25833" b="60185"/>
                    <a:stretch>
                      <a:fillRect/>
                    </a:stretch>
                  </pic:blipFill>
                  <pic:spPr bwMode="auto">
                    <a:xfrm>
                      <a:off x="0" y="0"/>
                      <a:ext cx="3798570" cy="1150620"/>
                    </a:xfrm>
                    <a:prstGeom prst="rect">
                      <a:avLst/>
                    </a:prstGeom>
                    <a:ln>
                      <a:noFill/>
                    </a:ln>
                    <a:extLst>
                      <a:ext uri="{53640926-AAD7-44D8-BBD7-CCE9431645EC}">
                        <a14:shadowObscured xmlns:a14="http://schemas.microsoft.com/office/drawing/2010/main"/>
                      </a:ext>
                    </a:extLst>
                  </pic:spPr>
                </pic:pic>
              </a:graphicData>
            </a:graphic>
          </wp:inline>
        </w:drawing>
      </w:r>
    </w:p>
    <w:p w14:paraId="7A3BC0FA" w14:textId="5BEC43B4" w:rsidR="00D73439" w:rsidRPr="00616918" w:rsidRDefault="00194AA2" w:rsidP="004167A9">
      <w:pPr>
        <w:jc w:val="center"/>
        <w:rPr>
          <w:rFonts w:cs="Times New Roman"/>
          <w:color w:val="000000" w:themeColor="text1"/>
          <w:sz w:val="26"/>
          <w:szCs w:val="26"/>
        </w:rPr>
      </w:pPr>
      <w:r w:rsidRPr="00616918">
        <w:rPr>
          <w:rFonts w:cs="Times New Roman"/>
          <w:b/>
          <w:bCs/>
          <w:color w:val="000000" w:themeColor="text1"/>
          <w:sz w:val="26"/>
          <w:szCs w:val="26"/>
        </w:rPr>
        <w:t>Hình 12.</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Bắt buộc nhập: "Please enter your email"</w:t>
      </w:r>
    </w:p>
    <w:p w14:paraId="07B0B86F" w14:textId="77777777" w:rsidR="00A51354" w:rsidRPr="00616918" w:rsidRDefault="00A51354" w:rsidP="004167A9">
      <w:pPr>
        <w:jc w:val="center"/>
        <w:rPr>
          <w:rFonts w:cs="Times New Roman"/>
          <w:color w:val="000000" w:themeColor="text1"/>
          <w:sz w:val="26"/>
          <w:szCs w:val="26"/>
        </w:rPr>
      </w:pPr>
    </w:p>
    <w:p w14:paraId="19D48A08" w14:textId="32282D38" w:rsidR="00A51354" w:rsidRPr="00D73439" w:rsidRDefault="007F1928" w:rsidP="004167A9">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4A5B9DDA" wp14:editId="7CE4D609">
            <wp:extent cx="3798570" cy="1219200"/>
            <wp:effectExtent l="0" t="0" r="0" b="0"/>
            <wp:docPr id="25043878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8781" name="Picture 1" descr="A screenshot of a phone&#10;&#10;AI-generated content may be incorrect."/>
                    <pic:cNvPicPr/>
                  </pic:nvPicPr>
                  <pic:blipFill rotWithShape="1">
                    <a:blip r:embed="rId24"/>
                    <a:srcRect t="25370" b="59815"/>
                    <a:stretch>
                      <a:fillRect/>
                    </a:stretch>
                  </pic:blipFill>
                  <pic:spPr bwMode="auto">
                    <a:xfrm>
                      <a:off x="0" y="0"/>
                      <a:ext cx="3798570" cy="1219200"/>
                    </a:xfrm>
                    <a:prstGeom prst="rect">
                      <a:avLst/>
                    </a:prstGeom>
                    <a:ln>
                      <a:noFill/>
                    </a:ln>
                    <a:extLst>
                      <a:ext uri="{53640926-AAD7-44D8-BBD7-CCE9431645EC}">
                        <a14:shadowObscured xmlns:a14="http://schemas.microsoft.com/office/drawing/2010/main"/>
                      </a:ext>
                    </a:extLst>
                  </pic:spPr>
                </pic:pic>
              </a:graphicData>
            </a:graphic>
          </wp:inline>
        </w:drawing>
      </w:r>
    </w:p>
    <w:p w14:paraId="61671DFF" w14:textId="42995AB3" w:rsidR="00D73439" w:rsidRPr="00D73439" w:rsidRDefault="00194AA2" w:rsidP="004167A9">
      <w:pPr>
        <w:jc w:val="center"/>
        <w:rPr>
          <w:rFonts w:cs="Times New Roman"/>
          <w:color w:val="000000" w:themeColor="text1"/>
          <w:sz w:val="26"/>
          <w:szCs w:val="26"/>
        </w:rPr>
      </w:pPr>
      <w:r w:rsidRPr="00616918">
        <w:rPr>
          <w:rFonts w:cs="Times New Roman"/>
          <w:b/>
          <w:bCs/>
          <w:color w:val="000000" w:themeColor="text1"/>
          <w:sz w:val="26"/>
          <w:szCs w:val="26"/>
        </w:rPr>
        <w:t>Hình 13.</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Phải chứa "@gmail.com": "Please enter a valid email"</w:t>
      </w:r>
    </w:p>
    <w:p w14:paraId="5144CE25" w14:textId="77777777" w:rsidR="00D73439" w:rsidRPr="00616918" w:rsidRDefault="00D73439" w:rsidP="00D73439">
      <w:pPr>
        <w:rPr>
          <w:rFonts w:cs="Times New Roman"/>
          <w:b/>
          <w:bCs/>
          <w:color w:val="000000" w:themeColor="text1"/>
          <w:sz w:val="26"/>
          <w:szCs w:val="26"/>
        </w:rPr>
      </w:pPr>
      <w:r w:rsidRPr="00D73439">
        <w:rPr>
          <w:rFonts w:cs="Times New Roman"/>
          <w:b/>
          <w:bCs/>
          <w:color w:val="000000" w:themeColor="text1"/>
          <w:sz w:val="26"/>
          <w:szCs w:val="26"/>
        </w:rPr>
        <w:t>Phản hồi khi thành công:</w:t>
      </w:r>
    </w:p>
    <w:p w14:paraId="21705768" w14:textId="08FBBC9E" w:rsidR="00165D25" w:rsidRPr="00616918" w:rsidRDefault="00165D25" w:rsidP="00165D25">
      <w:pPr>
        <w:jc w:val="center"/>
        <w:rPr>
          <w:rFonts w:cs="Times New Roman"/>
          <w:b/>
          <w:bCs/>
          <w:color w:val="000000" w:themeColor="text1"/>
          <w:sz w:val="26"/>
          <w:szCs w:val="26"/>
        </w:rPr>
      </w:pPr>
      <w:r w:rsidRPr="00616918">
        <w:rPr>
          <w:rFonts w:cs="Times New Roman"/>
          <w:b/>
          <w:bCs/>
          <w:color w:val="000000" w:themeColor="text1"/>
          <w:sz w:val="26"/>
          <w:szCs w:val="26"/>
        </w:rPr>
        <w:drawing>
          <wp:inline distT="0" distB="0" distL="0" distR="0" wp14:anchorId="3C7FAD19" wp14:editId="6B944923">
            <wp:extent cx="3798570" cy="3230880"/>
            <wp:effectExtent l="0" t="0" r="0" b="7620"/>
            <wp:docPr id="75424637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6376" name="Picture 1" descr="A screenshot of a phone&#10;&#10;AI-generated content may be incorrect."/>
                    <pic:cNvPicPr/>
                  </pic:nvPicPr>
                  <pic:blipFill rotWithShape="1">
                    <a:blip r:embed="rId24"/>
                    <a:srcRect b="60741"/>
                    <a:stretch>
                      <a:fillRect/>
                    </a:stretch>
                  </pic:blipFill>
                  <pic:spPr bwMode="auto">
                    <a:xfrm>
                      <a:off x="0" y="0"/>
                      <a:ext cx="3798570" cy="3230880"/>
                    </a:xfrm>
                    <a:prstGeom prst="rect">
                      <a:avLst/>
                    </a:prstGeom>
                    <a:ln>
                      <a:noFill/>
                    </a:ln>
                    <a:extLst>
                      <a:ext uri="{53640926-AAD7-44D8-BBD7-CCE9431645EC}">
                        <a14:shadowObscured xmlns:a14="http://schemas.microsoft.com/office/drawing/2010/main"/>
                      </a:ext>
                    </a:extLst>
                  </pic:spPr>
                </pic:pic>
              </a:graphicData>
            </a:graphic>
          </wp:inline>
        </w:drawing>
      </w:r>
    </w:p>
    <w:p w14:paraId="4F8E8C04" w14:textId="35FDFAC3" w:rsidR="00165D25" w:rsidRPr="00616918" w:rsidRDefault="00165D25" w:rsidP="00165D25">
      <w:pPr>
        <w:ind w:left="360"/>
        <w:jc w:val="center"/>
        <w:rPr>
          <w:rFonts w:cs="Times New Roman"/>
          <w:color w:val="000000" w:themeColor="text1"/>
          <w:sz w:val="26"/>
          <w:szCs w:val="26"/>
        </w:rPr>
      </w:pPr>
      <w:r w:rsidRPr="00616918">
        <w:rPr>
          <w:rFonts w:cs="Times New Roman"/>
          <w:b/>
          <w:bCs/>
          <w:color w:val="000000" w:themeColor="text1"/>
          <w:sz w:val="26"/>
          <w:szCs w:val="26"/>
        </w:rPr>
        <w:t>Hình 14.</w:t>
      </w:r>
      <w:r w:rsidRPr="00616918">
        <w:rPr>
          <w:rFonts w:cs="Times New Roman"/>
          <w:color w:val="000000" w:themeColor="text1"/>
          <w:sz w:val="26"/>
          <w:szCs w:val="26"/>
        </w:rPr>
        <w:t xml:space="preserve"> </w:t>
      </w:r>
      <w:r w:rsidRPr="00D73439">
        <w:rPr>
          <w:rFonts w:cs="Times New Roman"/>
          <w:color w:val="000000" w:themeColor="text1"/>
          <w:sz w:val="26"/>
          <w:szCs w:val="26"/>
        </w:rPr>
        <w:t>Gửi không hợp lệ: "</w:t>
      </w:r>
      <w:r w:rsidRPr="00D73439">
        <w:rPr>
          <w:rFonts w:ascii="Segoe UI Emoji" w:hAnsi="Segoe UI Emoji" w:cs="Segoe UI Emoji"/>
          <w:color w:val="000000" w:themeColor="text1"/>
          <w:sz w:val="26"/>
          <w:szCs w:val="26"/>
        </w:rPr>
        <w:t>⚠️</w:t>
      </w:r>
      <w:r w:rsidRPr="00D73439">
        <w:rPr>
          <w:rFonts w:cs="Times New Roman"/>
          <w:color w:val="000000" w:themeColor="text1"/>
          <w:sz w:val="26"/>
          <w:szCs w:val="26"/>
        </w:rPr>
        <w:t xml:space="preserve"> Please fix the errors"</w:t>
      </w:r>
    </w:p>
    <w:p w14:paraId="33CDBD76" w14:textId="77777777" w:rsidR="00843B86" w:rsidRPr="00616918" w:rsidRDefault="00843B86" w:rsidP="00165D25">
      <w:pPr>
        <w:ind w:left="360"/>
        <w:jc w:val="center"/>
        <w:rPr>
          <w:rFonts w:cs="Times New Roman"/>
          <w:color w:val="000000" w:themeColor="text1"/>
          <w:sz w:val="26"/>
          <w:szCs w:val="26"/>
        </w:rPr>
      </w:pPr>
    </w:p>
    <w:p w14:paraId="125954BB" w14:textId="24A878BF" w:rsidR="00843B86" w:rsidRPr="00D73439" w:rsidRDefault="00B37201" w:rsidP="00165D25">
      <w:pPr>
        <w:ind w:left="360"/>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6E2CFD98" wp14:editId="53025ADE">
            <wp:extent cx="3798570" cy="2956560"/>
            <wp:effectExtent l="0" t="0" r="0" b="0"/>
            <wp:docPr id="183823283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32831" name="Picture 1" descr="A screenshot of a phone&#10;&#10;AI-generated content may be incorrect."/>
                    <pic:cNvPicPr/>
                  </pic:nvPicPr>
                  <pic:blipFill rotWithShape="1">
                    <a:blip r:embed="rId25"/>
                    <a:srcRect b="64074"/>
                    <a:stretch>
                      <a:fillRect/>
                    </a:stretch>
                  </pic:blipFill>
                  <pic:spPr bwMode="auto">
                    <a:xfrm>
                      <a:off x="0" y="0"/>
                      <a:ext cx="3798570" cy="2956560"/>
                    </a:xfrm>
                    <a:prstGeom prst="rect">
                      <a:avLst/>
                    </a:prstGeom>
                    <a:ln>
                      <a:noFill/>
                    </a:ln>
                    <a:extLst>
                      <a:ext uri="{53640926-AAD7-44D8-BBD7-CCE9431645EC}">
                        <a14:shadowObscured xmlns:a14="http://schemas.microsoft.com/office/drawing/2010/main"/>
                      </a:ext>
                    </a:extLst>
                  </pic:spPr>
                </pic:pic>
              </a:graphicData>
            </a:graphic>
          </wp:inline>
        </w:drawing>
      </w:r>
    </w:p>
    <w:p w14:paraId="57A52FE4" w14:textId="794AD2B6" w:rsidR="00D73439" w:rsidRPr="00D73439" w:rsidRDefault="00165D25" w:rsidP="00165D25">
      <w:pPr>
        <w:ind w:left="360"/>
        <w:jc w:val="center"/>
        <w:rPr>
          <w:rFonts w:cs="Times New Roman"/>
          <w:color w:val="000000" w:themeColor="text1"/>
          <w:sz w:val="26"/>
          <w:szCs w:val="26"/>
        </w:rPr>
      </w:pPr>
      <w:r w:rsidRPr="00616918">
        <w:rPr>
          <w:rFonts w:cs="Times New Roman"/>
          <w:b/>
          <w:bCs/>
          <w:color w:val="000000" w:themeColor="text1"/>
          <w:sz w:val="26"/>
          <w:szCs w:val="26"/>
        </w:rPr>
        <w:t>Hình 15.</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Gửi hợp lệ: "</w:t>
      </w:r>
      <w:r w:rsidR="00D73439" w:rsidRPr="00D73439">
        <w:rPr>
          <w:rFonts w:ascii="Segoe UI Emoji" w:hAnsi="Segoe UI Emoji" w:cs="Segoe UI Emoji"/>
          <w:color w:val="000000" w:themeColor="text1"/>
          <w:sz w:val="26"/>
          <w:szCs w:val="26"/>
        </w:rPr>
        <w:t>✅</w:t>
      </w:r>
      <w:r w:rsidR="00D73439" w:rsidRPr="00D73439">
        <w:rPr>
          <w:rFonts w:cs="Times New Roman"/>
          <w:color w:val="000000" w:themeColor="text1"/>
          <w:sz w:val="26"/>
          <w:szCs w:val="26"/>
        </w:rPr>
        <w:t xml:space="preserve"> Welcome, [Name]!\nEmail: [Email]"</w:t>
      </w:r>
    </w:p>
    <w:p w14:paraId="4C3D6106" w14:textId="77777777" w:rsidR="00D73439" w:rsidRPr="00616918" w:rsidRDefault="00D73439"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1.1.4. Hệ thống điều hướng</w:t>
      </w:r>
    </w:p>
    <w:p w14:paraId="07AB0B74" w14:textId="299A0E86" w:rsidR="0008567E" w:rsidRPr="00616918" w:rsidRDefault="0008567E" w:rsidP="0008567E">
      <w:pPr>
        <w:jc w:val="center"/>
        <w:rPr>
          <w:rFonts w:cs="Times New Roman"/>
          <w:b/>
          <w:bCs/>
          <w:color w:val="000000" w:themeColor="text1"/>
          <w:sz w:val="26"/>
          <w:szCs w:val="26"/>
        </w:rPr>
      </w:pPr>
      <w:r w:rsidRPr="00616918">
        <w:rPr>
          <w:rFonts w:cs="Times New Roman"/>
          <w:b/>
          <w:bCs/>
          <w:color w:val="000000" w:themeColor="text1"/>
          <w:sz w:val="26"/>
          <w:szCs w:val="26"/>
        </w:rPr>
        <w:drawing>
          <wp:inline distT="0" distB="0" distL="0" distR="0" wp14:anchorId="162BEB92" wp14:editId="44A8662E">
            <wp:extent cx="3798570" cy="975360"/>
            <wp:effectExtent l="0" t="0" r="0" b="0"/>
            <wp:docPr id="5101136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13689" name="Picture 1" descr="A screenshot of a phone&#10;&#10;AI-generated content may be incorrect."/>
                    <pic:cNvPicPr/>
                  </pic:nvPicPr>
                  <pic:blipFill rotWithShape="1">
                    <a:blip r:embed="rId25"/>
                    <a:srcRect t="88149"/>
                    <a:stretch>
                      <a:fillRect/>
                    </a:stretch>
                  </pic:blipFill>
                  <pic:spPr bwMode="auto">
                    <a:xfrm>
                      <a:off x="0" y="0"/>
                      <a:ext cx="3798570" cy="975360"/>
                    </a:xfrm>
                    <a:prstGeom prst="rect">
                      <a:avLst/>
                    </a:prstGeom>
                    <a:ln>
                      <a:noFill/>
                    </a:ln>
                    <a:extLst>
                      <a:ext uri="{53640926-AAD7-44D8-BBD7-CCE9431645EC}">
                        <a14:shadowObscured xmlns:a14="http://schemas.microsoft.com/office/drawing/2010/main"/>
                      </a:ext>
                    </a:extLst>
                  </pic:spPr>
                </pic:pic>
              </a:graphicData>
            </a:graphic>
          </wp:inline>
        </w:drawing>
      </w:r>
    </w:p>
    <w:p w14:paraId="677AAC9A" w14:textId="6B4D5A5C" w:rsidR="00DC51B9" w:rsidRPr="00D73439" w:rsidRDefault="00DC51B9" w:rsidP="00502605">
      <w:pPr>
        <w:jc w:val="center"/>
        <w:rPr>
          <w:rFonts w:cs="Times New Roman"/>
          <w:color w:val="000000" w:themeColor="text1"/>
          <w:sz w:val="26"/>
          <w:szCs w:val="26"/>
        </w:rPr>
      </w:pPr>
      <w:r w:rsidRPr="00616918">
        <w:rPr>
          <w:rFonts w:cs="Times New Roman"/>
          <w:b/>
          <w:bCs/>
          <w:color w:val="000000" w:themeColor="text1"/>
          <w:sz w:val="26"/>
          <w:szCs w:val="26"/>
        </w:rPr>
        <w:t>Hình 16.</w:t>
      </w:r>
      <w:r w:rsidRPr="00616918">
        <w:rPr>
          <w:rFonts w:cs="Times New Roman"/>
          <w:color w:val="000000" w:themeColor="text1"/>
          <w:sz w:val="26"/>
          <w:szCs w:val="26"/>
        </w:rPr>
        <w:t xml:space="preserve">  </w:t>
      </w:r>
      <w:r w:rsidRPr="00D73439">
        <w:rPr>
          <w:rFonts w:cs="Times New Roman"/>
          <w:color w:val="000000" w:themeColor="text1"/>
          <w:sz w:val="26"/>
          <w:szCs w:val="26"/>
        </w:rPr>
        <w:t>NavigationBar với 2 trang</w:t>
      </w:r>
    </w:p>
    <w:p w14:paraId="0696AC44" w14:textId="7FE1D543" w:rsidR="00D73439" w:rsidRPr="00D73439" w:rsidRDefault="00D73439" w:rsidP="00F12EDB">
      <w:pPr>
        <w:numPr>
          <w:ilvl w:val="0"/>
          <w:numId w:val="74"/>
        </w:numPr>
        <w:rPr>
          <w:rFonts w:cs="Times New Roman"/>
          <w:color w:val="000000" w:themeColor="text1"/>
          <w:sz w:val="26"/>
          <w:szCs w:val="26"/>
        </w:rPr>
      </w:pPr>
      <w:r w:rsidRPr="00D73439">
        <w:rPr>
          <w:rFonts w:cs="Times New Roman"/>
          <w:b/>
          <w:bCs/>
          <w:color w:val="000000" w:themeColor="text1"/>
          <w:sz w:val="26"/>
          <w:szCs w:val="26"/>
        </w:rPr>
        <w:t>Part 1</w:t>
      </w:r>
      <w:r w:rsidRPr="00D73439">
        <w:rPr>
          <w:rFonts w:cs="Times New Roman"/>
          <w:color w:val="000000" w:themeColor="text1"/>
          <w:sz w:val="26"/>
          <w:szCs w:val="26"/>
        </w:rPr>
        <w:t xml:space="preserve">: </w:t>
      </w:r>
      <w:r w:rsidR="001B2F78" w:rsidRPr="00616918">
        <w:rPr>
          <w:rFonts w:cs="Times New Roman"/>
          <w:color w:val="000000" w:themeColor="text1"/>
          <w:sz w:val="26"/>
          <w:szCs w:val="26"/>
        </w:rPr>
        <w:t xml:space="preserve">Hiển thị chức năng </w:t>
      </w:r>
      <w:r w:rsidRPr="00D73439">
        <w:rPr>
          <w:rFonts w:cs="Times New Roman"/>
          <w:color w:val="000000" w:themeColor="text1"/>
          <w:sz w:val="26"/>
          <w:szCs w:val="26"/>
        </w:rPr>
        <w:t>TextFields, Buttons, FABs</w:t>
      </w:r>
      <w:r w:rsidR="001B2F78" w:rsidRPr="00616918">
        <w:rPr>
          <w:rFonts w:cs="Times New Roman"/>
          <w:color w:val="000000" w:themeColor="text1"/>
          <w:sz w:val="26"/>
          <w:szCs w:val="26"/>
        </w:rPr>
        <w:t>.</w:t>
      </w:r>
    </w:p>
    <w:p w14:paraId="5D5B66C5" w14:textId="3AAD07E2" w:rsidR="00D73439" w:rsidRPr="00D73439" w:rsidRDefault="00D73439" w:rsidP="00150723">
      <w:pPr>
        <w:numPr>
          <w:ilvl w:val="0"/>
          <w:numId w:val="74"/>
        </w:numPr>
        <w:rPr>
          <w:rFonts w:cs="Times New Roman"/>
          <w:color w:val="000000" w:themeColor="text1"/>
          <w:sz w:val="26"/>
          <w:szCs w:val="26"/>
        </w:rPr>
      </w:pPr>
      <w:r w:rsidRPr="00D73439">
        <w:rPr>
          <w:rFonts w:cs="Times New Roman"/>
          <w:b/>
          <w:bCs/>
          <w:color w:val="000000" w:themeColor="text1"/>
          <w:sz w:val="26"/>
          <w:szCs w:val="26"/>
        </w:rPr>
        <w:t>Part 2</w:t>
      </w:r>
      <w:r w:rsidRPr="00D73439">
        <w:rPr>
          <w:rFonts w:cs="Times New Roman"/>
          <w:color w:val="000000" w:themeColor="text1"/>
          <w:sz w:val="26"/>
          <w:szCs w:val="26"/>
        </w:rPr>
        <w:t xml:space="preserve">: </w:t>
      </w:r>
      <w:r w:rsidR="007C44E3" w:rsidRPr="00616918">
        <w:rPr>
          <w:rFonts w:cs="Times New Roman"/>
          <w:color w:val="000000" w:themeColor="text1"/>
          <w:sz w:val="26"/>
          <w:szCs w:val="26"/>
        </w:rPr>
        <w:t xml:space="preserve">Hiển thị các chức năng </w:t>
      </w:r>
      <w:r w:rsidR="0053256F" w:rsidRPr="00616918">
        <w:rPr>
          <w:rFonts w:cs="Times New Roman"/>
          <w:color w:val="000000" w:themeColor="text1"/>
          <w:sz w:val="26"/>
          <w:szCs w:val="26"/>
        </w:rPr>
        <w:t>Switch, Checkbox, Radio, Slider</w:t>
      </w:r>
      <w:r w:rsidR="0053256F" w:rsidRPr="00616918">
        <w:rPr>
          <w:rFonts w:cs="Times New Roman"/>
          <w:color w:val="000000" w:themeColor="text1"/>
          <w:sz w:val="26"/>
          <w:szCs w:val="26"/>
        </w:rPr>
        <w:t xml:space="preserve">, </w:t>
      </w:r>
      <w:r w:rsidR="0053256F" w:rsidRPr="0053256F">
        <w:rPr>
          <w:rFonts w:cs="Times New Roman"/>
          <w:color w:val="000000" w:themeColor="text1"/>
          <w:sz w:val="26"/>
          <w:szCs w:val="26"/>
        </w:rPr>
        <w:t>GestureDetector và InkWell</w:t>
      </w:r>
    </w:p>
    <w:p w14:paraId="291B6D5F" w14:textId="77777777" w:rsidR="00D73439" w:rsidRPr="00616918" w:rsidRDefault="00D73439" w:rsidP="001B7C2B">
      <w:pPr>
        <w:pStyle w:val="Heading4"/>
        <w:rPr>
          <w:rFonts w:ascii="Times New Roman" w:hAnsi="Times New Roman" w:cs="Times New Roman"/>
          <w:color w:val="000000" w:themeColor="text1"/>
        </w:rPr>
      </w:pPr>
      <w:r w:rsidRPr="00616918">
        <w:rPr>
          <w:rFonts w:ascii="Times New Roman" w:hAnsi="Times New Roman" w:cs="Times New Roman"/>
          <w:color w:val="000000" w:themeColor="text1"/>
        </w:rPr>
        <w:t>1.1.5. Tổ chức theo Card</w:t>
      </w:r>
    </w:p>
    <w:p w14:paraId="1C3F9E58"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Giao diện được chia thành 3 card chính:</w:t>
      </w:r>
    </w:p>
    <w:p w14:paraId="203A5831" w14:textId="182A3C8D" w:rsidR="00FC2962" w:rsidRPr="00616918" w:rsidRDefault="00FC2962" w:rsidP="00FC2962">
      <w:pPr>
        <w:jc w:val="center"/>
        <w:rPr>
          <w:rFonts w:cs="Times New Roman"/>
          <w:b/>
          <w:bCs/>
          <w:color w:val="000000" w:themeColor="text1"/>
          <w:sz w:val="26"/>
          <w:szCs w:val="26"/>
        </w:rPr>
      </w:pPr>
      <w:r w:rsidRPr="00616918">
        <w:rPr>
          <w:rFonts w:cs="Times New Roman"/>
          <w:b/>
          <w:bCs/>
          <w:color w:val="000000" w:themeColor="text1"/>
          <w:sz w:val="26"/>
          <w:szCs w:val="26"/>
        </w:rPr>
        <w:lastRenderedPageBreak/>
        <w:drawing>
          <wp:inline distT="0" distB="0" distL="0" distR="0" wp14:anchorId="2761A68B" wp14:editId="5CB20F83">
            <wp:extent cx="3798570" cy="3055620"/>
            <wp:effectExtent l="0" t="0" r="0" b="0"/>
            <wp:docPr id="24875907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59070" name="Picture 1" descr="A screenshot of a phone&#10;&#10;AI-generated content may be incorrect."/>
                    <pic:cNvPicPr/>
                  </pic:nvPicPr>
                  <pic:blipFill rotWithShape="1">
                    <a:blip r:embed="rId25"/>
                    <a:srcRect t="-740" b="63610"/>
                    <a:stretch>
                      <a:fillRect/>
                    </a:stretch>
                  </pic:blipFill>
                  <pic:spPr bwMode="auto">
                    <a:xfrm>
                      <a:off x="0" y="0"/>
                      <a:ext cx="3798570" cy="3055620"/>
                    </a:xfrm>
                    <a:prstGeom prst="rect">
                      <a:avLst/>
                    </a:prstGeom>
                    <a:ln>
                      <a:noFill/>
                    </a:ln>
                    <a:extLst>
                      <a:ext uri="{53640926-AAD7-44D8-BBD7-CCE9431645EC}">
                        <a14:shadowObscured xmlns:a14="http://schemas.microsoft.com/office/drawing/2010/main"/>
                      </a:ext>
                    </a:extLst>
                  </pic:spPr>
                </pic:pic>
              </a:graphicData>
            </a:graphic>
          </wp:inline>
        </w:drawing>
      </w:r>
    </w:p>
    <w:p w14:paraId="4FAA5EB9" w14:textId="4519AF97" w:rsidR="00D73439" w:rsidRPr="00616918" w:rsidRDefault="00300D42" w:rsidP="00FC2962">
      <w:pPr>
        <w:jc w:val="center"/>
        <w:rPr>
          <w:rFonts w:cs="Times New Roman"/>
          <w:color w:val="000000" w:themeColor="text1"/>
          <w:sz w:val="26"/>
          <w:szCs w:val="26"/>
        </w:rPr>
      </w:pPr>
      <w:r w:rsidRPr="00616918">
        <w:rPr>
          <w:rFonts w:cs="Times New Roman"/>
          <w:b/>
          <w:bCs/>
          <w:color w:val="000000" w:themeColor="text1"/>
          <w:sz w:val="26"/>
          <w:szCs w:val="26"/>
        </w:rPr>
        <w:t>Hình 1</w:t>
      </w:r>
      <w:r w:rsidR="00CF7582" w:rsidRPr="00616918">
        <w:rPr>
          <w:rFonts w:cs="Times New Roman"/>
          <w:b/>
          <w:bCs/>
          <w:color w:val="000000" w:themeColor="text1"/>
          <w:sz w:val="26"/>
          <w:szCs w:val="26"/>
        </w:rPr>
        <w:t>7</w:t>
      </w:r>
      <w:r w:rsidRPr="00616918">
        <w:rPr>
          <w:rFonts w:cs="Times New Roman"/>
          <w:b/>
          <w:bCs/>
          <w:color w:val="000000" w:themeColor="text1"/>
          <w:sz w:val="26"/>
          <w:szCs w:val="26"/>
        </w:rPr>
        <w:t xml:space="preserve">. </w:t>
      </w:r>
      <w:r w:rsidR="00D73439" w:rsidRPr="00D73439">
        <w:rPr>
          <w:rFonts w:cs="Times New Roman"/>
          <w:color w:val="000000" w:themeColor="text1"/>
          <w:sz w:val="26"/>
          <w:szCs w:val="26"/>
        </w:rPr>
        <w:t>TEXT INPUT Card: Chứa các TextField nhập tên và email</w:t>
      </w:r>
    </w:p>
    <w:p w14:paraId="6DF9B4B9" w14:textId="77777777" w:rsidR="00597475" w:rsidRPr="00616918" w:rsidRDefault="00597475" w:rsidP="00FC2962">
      <w:pPr>
        <w:jc w:val="center"/>
        <w:rPr>
          <w:rFonts w:cs="Times New Roman"/>
          <w:color w:val="000000" w:themeColor="text1"/>
          <w:sz w:val="26"/>
          <w:szCs w:val="26"/>
        </w:rPr>
      </w:pPr>
    </w:p>
    <w:p w14:paraId="559096C0" w14:textId="28767BC3" w:rsidR="001D157A" w:rsidRPr="00D73439" w:rsidRDefault="00597475" w:rsidP="00597475">
      <w:pPr>
        <w:ind w:left="360"/>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6476AD12" wp14:editId="25E2C141">
            <wp:extent cx="3798570" cy="2659380"/>
            <wp:effectExtent l="0" t="0" r="0" b="7620"/>
            <wp:docPr id="197918609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86090" name="Picture 1" descr="A screenshot of a phone&#10;&#10;AI-generated content may be incorrect."/>
                    <pic:cNvPicPr/>
                  </pic:nvPicPr>
                  <pic:blipFill rotWithShape="1">
                    <a:blip r:embed="rId25"/>
                    <a:srcRect t="35277" b="32408"/>
                    <a:stretch>
                      <a:fillRect/>
                    </a:stretch>
                  </pic:blipFill>
                  <pic:spPr bwMode="auto">
                    <a:xfrm>
                      <a:off x="0" y="0"/>
                      <a:ext cx="3798570" cy="2659380"/>
                    </a:xfrm>
                    <a:prstGeom prst="rect">
                      <a:avLst/>
                    </a:prstGeom>
                    <a:ln>
                      <a:noFill/>
                    </a:ln>
                    <a:extLst>
                      <a:ext uri="{53640926-AAD7-44D8-BBD7-CCE9431645EC}">
                        <a14:shadowObscured xmlns:a14="http://schemas.microsoft.com/office/drawing/2010/main"/>
                      </a:ext>
                    </a:extLst>
                  </pic:spPr>
                </pic:pic>
              </a:graphicData>
            </a:graphic>
          </wp:inline>
        </w:drawing>
      </w:r>
    </w:p>
    <w:p w14:paraId="5600C75B" w14:textId="05B1DE40" w:rsidR="00D73439" w:rsidRPr="00616918" w:rsidRDefault="00597475" w:rsidP="00597475">
      <w:pPr>
        <w:jc w:val="center"/>
        <w:rPr>
          <w:rFonts w:cs="Times New Roman"/>
          <w:color w:val="000000" w:themeColor="text1"/>
          <w:sz w:val="26"/>
          <w:szCs w:val="26"/>
        </w:rPr>
      </w:pPr>
      <w:r w:rsidRPr="00616918">
        <w:rPr>
          <w:rFonts w:cs="Times New Roman"/>
          <w:b/>
          <w:bCs/>
          <w:color w:val="000000" w:themeColor="text1"/>
          <w:sz w:val="26"/>
          <w:szCs w:val="26"/>
        </w:rPr>
        <w:t>Hình 1</w:t>
      </w:r>
      <w:r w:rsidR="00CF7582" w:rsidRPr="00616918">
        <w:rPr>
          <w:rFonts w:cs="Times New Roman"/>
          <w:b/>
          <w:bCs/>
          <w:color w:val="000000" w:themeColor="text1"/>
          <w:sz w:val="26"/>
          <w:szCs w:val="26"/>
        </w:rPr>
        <w:t>8</w:t>
      </w:r>
      <w:r w:rsidRPr="00616918">
        <w:rPr>
          <w:rFonts w:cs="Times New Roman"/>
          <w:b/>
          <w:bCs/>
          <w:color w:val="000000" w:themeColor="text1"/>
          <w:sz w:val="26"/>
          <w:szCs w:val="26"/>
        </w:rPr>
        <w:t xml:space="preserve">. </w:t>
      </w:r>
      <w:r w:rsidR="00D73439" w:rsidRPr="00D73439">
        <w:rPr>
          <w:rFonts w:cs="Times New Roman"/>
          <w:color w:val="000000" w:themeColor="text1"/>
          <w:sz w:val="26"/>
          <w:szCs w:val="26"/>
        </w:rPr>
        <w:t>ACTION BUTTONS Card: Chứa các nút Submit, Learn More, Clear</w:t>
      </w:r>
    </w:p>
    <w:p w14:paraId="00EBD284" w14:textId="77777777" w:rsidR="00597475" w:rsidRPr="00616918" w:rsidRDefault="00597475" w:rsidP="00597475">
      <w:pPr>
        <w:jc w:val="center"/>
        <w:rPr>
          <w:rFonts w:cs="Times New Roman"/>
          <w:color w:val="000000" w:themeColor="text1"/>
          <w:sz w:val="26"/>
          <w:szCs w:val="26"/>
        </w:rPr>
      </w:pPr>
    </w:p>
    <w:p w14:paraId="4AB3EF3E" w14:textId="28D44FD5" w:rsidR="00597475" w:rsidRPr="00D73439" w:rsidRDefault="00D34D2E" w:rsidP="00597475">
      <w:pPr>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740773CB" wp14:editId="35BF1381">
            <wp:extent cx="3798570" cy="1524000"/>
            <wp:effectExtent l="0" t="0" r="0" b="0"/>
            <wp:docPr id="35054252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42529" name="Picture 1" descr="A screenshot of a phone&#10;&#10;AI-generated content may be incorrect."/>
                    <pic:cNvPicPr/>
                  </pic:nvPicPr>
                  <pic:blipFill rotWithShape="1">
                    <a:blip r:embed="rId25"/>
                    <a:srcRect t="68424" b="13057"/>
                    <a:stretch>
                      <a:fillRect/>
                    </a:stretch>
                  </pic:blipFill>
                  <pic:spPr bwMode="auto">
                    <a:xfrm>
                      <a:off x="0" y="0"/>
                      <a:ext cx="3798570" cy="1524000"/>
                    </a:xfrm>
                    <a:prstGeom prst="rect">
                      <a:avLst/>
                    </a:prstGeom>
                    <a:ln>
                      <a:noFill/>
                    </a:ln>
                    <a:extLst>
                      <a:ext uri="{53640926-AAD7-44D8-BBD7-CCE9431645EC}">
                        <a14:shadowObscured xmlns:a14="http://schemas.microsoft.com/office/drawing/2010/main"/>
                      </a:ext>
                    </a:extLst>
                  </pic:spPr>
                </pic:pic>
              </a:graphicData>
            </a:graphic>
          </wp:inline>
        </w:drawing>
      </w:r>
    </w:p>
    <w:p w14:paraId="76ECDA54" w14:textId="1D760D0C" w:rsidR="00D73439" w:rsidRPr="00D73439" w:rsidRDefault="00597475" w:rsidP="00597475">
      <w:pPr>
        <w:jc w:val="center"/>
        <w:rPr>
          <w:rFonts w:cs="Times New Roman"/>
          <w:color w:val="000000" w:themeColor="text1"/>
          <w:sz w:val="26"/>
          <w:szCs w:val="26"/>
        </w:rPr>
      </w:pPr>
      <w:r w:rsidRPr="00616918">
        <w:rPr>
          <w:rFonts w:cs="Times New Roman"/>
          <w:b/>
          <w:bCs/>
          <w:color w:val="000000" w:themeColor="text1"/>
          <w:sz w:val="26"/>
          <w:szCs w:val="26"/>
        </w:rPr>
        <w:t>Hình 1</w:t>
      </w:r>
      <w:r w:rsidR="00092660" w:rsidRPr="00616918">
        <w:rPr>
          <w:rFonts w:cs="Times New Roman"/>
          <w:b/>
          <w:bCs/>
          <w:color w:val="000000" w:themeColor="text1"/>
          <w:sz w:val="26"/>
          <w:szCs w:val="26"/>
        </w:rPr>
        <w:t>9</w:t>
      </w:r>
      <w:r w:rsidRPr="00616918">
        <w:rPr>
          <w:rFonts w:cs="Times New Roman"/>
          <w:b/>
          <w:bCs/>
          <w:color w:val="000000" w:themeColor="text1"/>
          <w:sz w:val="26"/>
          <w:szCs w:val="26"/>
        </w:rPr>
        <w:t xml:space="preserve">. </w:t>
      </w:r>
      <w:r w:rsidR="00D73439" w:rsidRPr="00D73439">
        <w:rPr>
          <w:rFonts w:cs="Times New Roman"/>
          <w:color w:val="000000" w:themeColor="text1"/>
          <w:sz w:val="26"/>
          <w:szCs w:val="26"/>
        </w:rPr>
        <w:t>ICON BUTTON Card: Chứa các nút icon Like và Share</w:t>
      </w:r>
    </w:p>
    <w:p w14:paraId="7780B469" w14:textId="77777777" w:rsidR="00D73439" w:rsidRPr="00616918" w:rsidRDefault="00D73439" w:rsidP="001B7C2B">
      <w:pPr>
        <w:pStyle w:val="Heading3"/>
        <w:rPr>
          <w:rFonts w:ascii="Times New Roman" w:hAnsi="Times New Roman" w:cs="Times New Roman"/>
          <w:color w:val="000000" w:themeColor="text1"/>
        </w:rPr>
      </w:pPr>
      <w:bookmarkStart w:id="39" w:name="_Toc211333822"/>
      <w:r w:rsidRPr="00616918">
        <w:rPr>
          <w:rFonts w:ascii="Times New Roman" w:hAnsi="Times New Roman" w:cs="Times New Roman"/>
          <w:color w:val="000000" w:themeColor="text1"/>
        </w:rPr>
        <w:t>1.2. Luồng quản lý State</w:t>
      </w:r>
      <w:bookmarkEnd w:id="39"/>
    </w:p>
    <w:p w14:paraId="1F960F91"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Các mẫu state được demo:</w:t>
      </w:r>
    </w:p>
    <w:p w14:paraId="5ADFE50C" w14:textId="77777777" w:rsidR="00D73439" w:rsidRPr="00D73439" w:rsidRDefault="00D73439" w:rsidP="00F12EDB">
      <w:pPr>
        <w:numPr>
          <w:ilvl w:val="0"/>
          <w:numId w:val="76"/>
        </w:numPr>
        <w:rPr>
          <w:rFonts w:cs="Times New Roman"/>
          <w:color w:val="000000" w:themeColor="text1"/>
          <w:sz w:val="26"/>
          <w:szCs w:val="26"/>
        </w:rPr>
      </w:pPr>
      <w:r w:rsidRPr="00D73439">
        <w:rPr>
          <w:rFonts w:cs="Times New Roman"/>
          <w:color w:val="000000" w:themeColor="text1"/>
          <w:sz w:val="26"/>
          <w:szCs w:val="26"/>
        </w:rPr>
        <w:t>TextEditingController cho các trường nhập liệu [6]</w:t>
      </w:r>
    </w:p>
    <w:p w14:paraId="5A62E01D" w14:textId="77777777" w:rsidR="00D73439" w:rsidRPr="00D73439" w:rsidRDefault="00D73439" w:rsidP="00F12EDB">
      <w:pPr>
        <w:numPr>
          <w:ilvl w:val="0"/>
          <w:numId w:val="76"/>
        </w:numPr>
        <w:rPr>
          <w:rFonts w:cs="Times New Roman"/>
          <w:color w:val="000000" w:themeColor="text1"/>
          <w:sz w:val="26"/>
          <w:szCs w:val="26"/>
        </w:rPr>
      </w:pPr>
      <w:r w:rsidRPr="00D73439">
        <w:rPr>
          <w:rFonts w:cs="Times New Roman"/>
          <w:color w:val="000000" w:themeColor="text1"/>
          <w:sz w:val="26"/>
          <w:szCs w:val="26"/>
        </w:rPr>
        <w:t>Bộ đếm số nguyên cho chức năng like</w:t>
      </w:r>
    </w:p>
    <w:p w14:paraId="1E3CA1D0" w14:textId="77777777" w:rsidR="00D73439" w:rsidRPr="00D73439" w:rsidRDefault="00D73439" w:rsidP="00F12EDB">
      <w:pPr>
        <w:numPr>
          <w:ilvl w:val="0"/>
          <w:numId w:val="76"/>
        </w:numPr>
        <w:rPr>
          <w:rFonts w:cs="Times New Roman"/>
          <w:color w:val="000000" w:themeColor="text1"/>
          <w:sz w:val="26"/>
          <w:szCs w:val="26"/>
        </w:rPr>
      </w:pPr>
      <w:r w:rsidRPr="00D73439">
        <w:rPr>
          <w:rFonts w:cs="Times New Roman"/>
          <w:color w:val="000000" w:themeColor="text1"/>
          <w:sz w:val="26"/>
          <w:szCs w:val="26"/>
        </w:rPr>
        <w:t>Biến String cho thông báo lỗi và phản hồi</w:t>
      </w:r>
    </w:p>
    <w:p w14:paraId="171863E9" w14:textId="77777777" w:rsidR="00D73439" w:rsidRPr="00D73439" w:rsidRDefault="00D73439" w:rsidP="00F12EDB">
      <w:pPr>
        <w:numPr>
          <w:ilvl w:val="0"/>
          <w:numId w:val="76"/>
        </w:numPr>
        <w:rPr>
          <w:rFonts w:cs="Times New Roman"/>
          <w:color w:val="000000" w:themeColor="text1"/>
          <w:sz w:val="26"/>
          <w:szCs w:val="26"/>
        </w:rPr>
      </w:pPr>
      <w:r w:rsidRPr="00D73439">
        <w:rPr>
          <w:rFonts w:cs="Times New Roman"/>
          <w:color w:val="000000" w:themeColor="text1"/>
          <w:sz w:val="26"/>
          <w:szCs w:val="26"/>
        </w:rPr>
        <w:t>Logic Boolean cho kiểm tra hợp lệ</w:t>
      </w:r>
    </w:p>
    <w:p w14:paraId="1DBD8FBA" w14:textId="77777777" w:rsidR="00D73439" w:rsidRPr="00D73439" w:rsidRDefault="00D73439" w:rsidP="00F12EDB">
      <w:pPr>
        <w:numPr>
          <w:ilvl w:val="0"/>
          <w:numId w:val="76"/>
        </w:numPr>
        <w:rPr>
          <w:rFonts w:cs="Times New Roman"/>
          <w:color w:val="000000" w:themeColor="text1"/>
          <w:sz w:val="26"/>
          <w:szCs w:val="26"/>
        </w:rPr>
      </w:pPr>
      <w:r w:rsidRPr="00D73439">
        <w:rPr>
          <w:rFonts w:cs="Times New Roman"/>
          <w:color w:val="000000" w:themeColor="text1"/>
          <w:sz w:val="26"/>
          <w:szCs w:val="26"/>
        </w:rPr>
        <w:t>Theo dõi Index cho điều hướng</w:t>
      </w:r>
    </w:p>
    <w:p w14:paraId="0C3FA140"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Cập nhật State được kích hoạt bởi:</w:t>
      </w:r>
    </w:p>
    <w:p w14:paraId="0019BD17" w14:textId="77777777" w:rsidR="00D73439" w:rsidRPr="00D73439" w:rsidRDefault="00D73439" w:rsidP="00F12EDB">
      <w:pPr>
        <w:numPr>
          <w:ilvl w:val="0"/>
          <w:numId w:val="77"/>
        </w:numPr>
        <w:rPr>
          <w:rFonts w:cs="Times New Roman"/>
          <w:color w:val="000000" w:themeColor="text1"/>
          <w:sz w:val="26"/>
          <w:szCs w:val="26"/>
        </w:rPr>
      </w:pPr>
      <w:r w:rsidRPr="00D73439">
        <w:rPr>
          <w:rFonts w:cs="Times New Roman"/>
          <w:color w:val="000000" w:themeColor="text1"/>
          <w:sz w:val="26"/>
          <w:szCs w:val="26"/>
        </w:rPr>
        <w:t>Gửi form</w:t>
      </w:r>
    </w:p>
    <w:p w14:paraId="7677CE9A" w14:textId="77777777" w:rsidR="00D73439" w:rsidRPr="00D73439" w:rsidRDefault="00D73439" w:rsidP="00F12EDB">
      <w:pPr>
        <w:numPr>
          <w:ilvl w:val="0"/>
          <w:numId w:val="77"/>
        </w:numPr>
        <w:rPr>
          <w:rFonts w:cs="Times New Roman"/>
          <w:color w:val="000000" w:themeColor="text1"/>
          <w:sz w:val="26"/>
          <w:szCs w:val="26"/>
        </w:rPr>
      </w:pPr>
      <w:r w:rsidRPr="00D73439">
        <w:rPr>
          <w:rFonts w:cs="Times New Roman"/>
          <w:color w:val="000000" w:themeColor="text1"/>
          <w:sz w:val="26"/>
          <w:szCs w:val="26"/>
        </w:rPr>
        <w:t>Bấm nút</w:t>
      </w:r>
    </w:p>
    <w:p w14:paraId="6D3DF370" w14:textId="77777777" w:rsidR="00D73439" w:rsidRPr="00D73439" w:rsidRDefault="00D73439" w:rsidP="00F12EDB">
      <w:pPr>
        <w:numPr>
          <w:ilvl w:val="0"/>
          <w:numId w:val="77"/>
        </w:numPr>
        <w:rPr>
          <w:rFonts w:cs="Times New Roman"/>
          <w:color w:val="000000" w:themeColor="text1"/>
          <w:sz w:val="26"/>
          <w:szCs w:val="26"/>
        </w:rPr>
      </w:pPr>
      <w:r w:rsidRPr="00D73439">
        <w:rPr>
          <w:rFonts w:cs="Times New Roman"/>
          <w:color w:val="000000" w:themeColor="text1"/>
          <w:sz w:val="26"/>
          <w:szCs w:val="26"/>
        </w:rPr>
        <w:t>Chuyển trang</w:t>
      </w:r>
    </w:p>
    <w:p w14:paraId="7CB10326" w14:textId="77777777" w:rsidR="00D73439" w:rsidRPr="00D73439" w:rsidRDefault="00D73439" w:rsidP="00F12EDB">
      <w:pPr>
        <w:numPr>
          <w:ilvl w:val="0"/>
          <w:numId w:val="77"/>
        </w:numPr>
        <w:rPr>
          <w:rFonts w:cs="Times New Roman"/>
          <w:color w:val="000000" w:themeColor="text1"/>
          <w:sz w:val="26"/>
          <w:szCs w:val="26"/>
        </w:rPr>
      </w:pPr>
      <w:r w:rsidRPr="00D73439">
        <w:rPr>
          <w:rFonts w:cs="Times New Roman"/>
          <w:color w:val="000000" w:themeColor="text1"/>
          <w:sz w:val="26"/>
          <w:szCs w:val="26"/>
        </w:rPr>
        <w:t>Tương tác like</w:t>
      </w:r>
    </w:p>
    <w:p w14:paraId="2DD2C590" w14:textId="77777777" w:rsidR="00D73439" w:rsidRPr="00D73439" w:rsidRDefault="00D73439" w:rsidP="00F12EDB">
      <w:pPr>
        <w:numPr>
          <w:ilvl w:val="0"/>
          <w:numId w:val="77"/>
        </w:numPr>
        <w:rPr>
          <w:rFonts w:cs="Times New Roman"/>
          <w:color w:val="000000" w:themeColor="text1"/>
          <w:sz w:val="26"/>
          <w:szCs w:val="26"/>
        </w:rPr>
      </w:pPr>
      <w:r w:rsidRPr="00D73439">
        <w:rPr>
          <w:rFonts w:cs="Times New Roman"/>
          <w:color w:val="000000" w:themeColor="text1"/>
          <w:sz w:val="26"/>
          <w:szCs w:val="26"/>
        </w:rPr>
        <w:t>Thao tác xóa</w:t>
      </w:r>
    </w:p>
    <w:p w14:paraId="09F1E96D" w14:textId="77777777" w:rsidR="00D73439" w:rsidRPr="00616918" w:rsidRDefault="00D73439" w:rsidP="001B7C2B">
      <w:pPr>
        <w:pStyle w:val="Heading3"/>
        <w:rPr>
          <w:rFonts w:ascii="Times New Roman" w:hAnsi="Times New Roman" w:cs="Times New Roman"/>
          <w:color w:val="000000" w:themeColor="text1"/>
        </w:rPr>
      </w:pPr>
      <w:bookmarkStart w:id="40" w:name="_Toc211333823"/>
      <w:r w:rsidRPr="00616918">
        <w:rPr>
          <w:rFonts w:ascii="Times New Roman" w:hAnsi="Times New Roman" w:cs="Times New Roman"/>
          <w:color w:val="000000" w:themeColor="text1"/>
        </w:rPr>
        <w:t>1.3. Tái sử dụng Component</w:t>
      </w:r>
      <w:bookmarkEnd w:id="40"/>
    </w:p>
    <w:p w14:paraId="2094B259"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Các component có thể tái sử dụng:</w:t>
      </w:r>
    </w:p>
    <w:p w14:paraId="038AB935"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t>MyElevatedButton, MyTextButton, MyOutlinedButton</w:t>
      </w:r>
    </w:p>
    <w:p w14:paraId="7BEFD48E"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t>MyIconButton với nhãn tùy chọn</w:t>
      </w:r>
    </w:p>
    <w:p w14:paraId="3ABA5588"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t>4 biến thể FloatingActionButton</w:t>
      </w:r>
    </w:p>
    <w:p w14:paraId="19700552"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t>MyTextField card component</w:t>
      </w:r>
    </w:p>
    <w:p w14:paraId="7988D621"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t>MyActionButtonsCard, MyIconButtonsCard</w:t>
      </w:r>
    </w:p>
    <w:p w14:paraId="118BAACD"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t>NavBarWidget</w:t>
      </w:r>
    </w:p>
    <w:p w14:paraId="362422DC" w14:textId="77777777" w:rsidR="00D73439" w:rsidRPr="00D73439" w:rsidRDefault="00D73439" w:rsidP="00F12EDB">
      <w:pPr>
        <w:numPr>
          <w:ilvl w:val="0"/>
          <w:numId w:val="78"/>
        </w:numPr>
        <w:rPr>
          <w:rFonts w:cs="Times New Roman"/>
          <w:color w:val="000000" w:themeColor="text1"/>
          <w:sz w:val="26"/>
          <w:szCs w:val="26"/>
        </w:rPr>
      </w:pPr>
      <w:r w:rsidRPr="00D73439">
        <w:rPr>
          <w:rFonts w:cs="Times New Roman"/>
          <w:color w:val="000000" w:themeColor="text1"/>
          <w:sz w:val="26"/>
          <w:szCs w:val="26"/>
        </w:rPr>
        <w:lastRenderedPageBreak/>
        <w:t>Part1Page layout component</w:t>
      </w:r>
    </w:p>
    <w:p w14:paraId="235A2817"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Tất cả components đều theo mô hình StatelessWidget [12] và có thể tái sử dụng trong các dự án khác.</w:t>
      </w:r>
    </w:p>
    <w:p w14:paraId="54C0CFD9" w14:textId="77777777" w:rsidR="00D73439" w:rsidRPr="00616918" w:rsidRDefault="00D73439" w:rsidP="001B7C2B">
      <w:pPr>
        <w:pStyle w:val="Heading3"/>
        <w:rPr>
          <w:rFonts w:ascii="Times New Roman" w:hAnsi="Times New Roman" w:cs="Times New Roman"/>
          <w:color w:val="000000" w:themeColor="text1"/>
        </w:rPr>
      </w:pPr>
      <w:bookmarkStart w:id="41" w:name="_Toc211333824"/>
      <w:r w:rsidRPr="00616918">
        <w:rPr>
          <w:rFonts w:ascii="Times New Roman" w:hAnsi="Times New Roman" w:cs="Times New Roman"/>
          <w:color w:val="000000" w:themeColor="text1"/>
        </w:rPr>
        <w:t>1.4. Đặc điểm về hiệu năng</w:t>
      </w:r>
      <w:bookmarkEnd w:id="41"/>
    </w:p>
    <w:p w14:paraId="03F29B57"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Các tối ưu hóa đã áp dụng:</w:t>
      </w:r>
    </w:p>
    <w:p w14:paraId="0D3E147A" w14:textId="77777777" w:rsidR="00D73439" w:rsidRPr="00D73439" w:rsidRDefault="00D73439" w:rsidP="00F12EDB">
      <w:pPr>
        <w:numPr>
          <w:ilvl w:val="0"/>
          <w:numId w:val="79"/>
        </w:numPr>
        <w:rPr>
          <w:rFonts w:cs="Times New Roman"/>
          <w:color w:val="000000" w:themeColor="text1"/>
          <w:sz w:val="26"/>
          <w:szCs w:val="26"/>
        </w:rPr>
      </w:pPr>
      <w:r w:rsidRPr="00D73439">
        <w:rPr>
          <w:rFonts w:cs="Times New Roman"/>
          <w:color w:val="000000" w:themeColor="text1"/>
          <w:sz w:val="26"/>
          <w:szCs w:val="26"/>
        </w:rPr>
        <w:t>Constructor const cho StatelessWidgets [12]</w:t>
      </w:r>
    </w:p>
    <w:p w14:paraId="21A444D2" w14:textId="77777777" w:rsidR="00D73439" w:rsidRPr="00D73439" w:rsidRDefault="00D73439" w:rsidP="00F12EDB">
      <w:pPr>
        <w:numPr>
          <w:ilvl w:val="0"/>
          <w:numId w:val="79"/>
        </w:numPr>
        <w:rPr>
          <w:rFonts w:cs="Times New Roman"/>
          <w:color w:val="000000" w:themeColor="text1"/>
          <w:sz w:val="26"/>
          <w:szCs w:val="26"/>
        </w:rPr>
      </w:pPr>
      <w:r w:rsidRPr="00D73439">
        <w:rPr>
          <w:rFonts w:cs="Times New Roman"/>
          <w:color w:val="000000" w:themeColor="text1"/>
          <w:sz w:val="26"/>
          <w:szCs w:val="26"/>
        </w:rPr>
        <w:t>Đẩy state lên tối thiểu - chỉ state cần thiết ở gốc</w:t>
      </w:r>
    </w:p>
    <w:p w14:paraId="35F0DE1E" w14:textId="77777777" w:rsidR="00D73439" w:rsidRPr="00D73439" w:rsidRDefault="00D73439" w:rsidP="00F12EDB">
      <w:pPr>
        <w:numPr>
          <w:ilvl w:val="0"/>
          <w:numId w:val="79"/>
        </w:numPr>
        <w:rPr>
          <w:rFonts w:cs="Times New Roman"/>
          <w:color w:val="000000" w:themeColor="text1"/>
          <w:sz w:val="26"/>
          <w:szCs w:val="26"/>
        </w:rPr>
      </w:pPr>
      <w:r w:rsidRPr="00D73439">
        <w:rPr>
          <w:rFonts w:cs="Times New Roman"/>
          <w:color w:val="000000" w:themeColor="text1"/>
          <w:sz w:val="26"/>
          <w:szCs w:val="26"/>
        </w:rPr>
        <w:t>Rebuild hiệu quả - chỉ widgets bị ảnh hưởng mới rebuild</w:t>
      </w:r>
    </w:p>
    <w:p w14:paraId="7485F6B8" w14:textId="77777777" w:rsidR="00D73439" w:rsidRPr="00D73439" w:rsidRDefault="00D73439" w:rsidP="00F12EDB">
      <w:pPr>
        <w:numPr>
          <w:ilvl w:val="0"/>
          <w:numId w:val="79"/>
        </w:numPr>
        <w:rPr>
          <w:rFonts w:cs="Times New Roman"/>
          <w:color w:val="000000" w:themeColor="text1"/>
          <w:sz w:val="26"/>
          <w:szCs w:val="26"/>
        </w:rPr>
      </w:pPr>
      <w:r w:rsidRPr="00D73439">
        <w:rPr>
          <w:rFonts w:cs="Times New Roman"/>
          <w:color w:val="000000" w:themeColor="text1"/>
          <w:sz w:val="26"/>
          <w:szCs w:val="26"/>
        </w:rPr>
        <w:t>Quản lý vòng đời Controller - giải phóng đúng cách [6]</w:t>
      </w:r>
    </w:p>
    <w:p w14:paraId="5256D82B" w14:textId="77777777" w:rsidR="00D73439" w:rsidRPr="00D73439" w:rsidRDefault="00D73439" w:rsidP="00F12EDB">
      <w:pPr>
        <w:numPr>
          <w:ilvl w:val="0"/>
          <w:numId w:val="79"/>
        </w:numPr>
        <w:rPr>
          <w:rFonts w:cs="Times New Roman"/>
          <w:color w:val="000000" w:themeColor="text1"/>
          <w:sz w:val="26"/>
          <w:szCs w:val="26"/>
        </w:rPr>
      </w:pPr>
      <w:r w:rsidRPr="00D73439">
        <w:rPr>
          <w:rFonts w:cs="Times New Roman"/>
          <w:color w:val="000000" w:themeColor="text1"/>
          <w:sz w:val="26"/>
          <w:szCs w:val="26"/>
        </w:rPr>
        <w:t>Render có điều kiện - FABs chỉ render khi cần</w:t>
      </w:r>
    </w:p>
    <w:p w14:paraId="68AFD60A" w14:textId="77777777" w:rsidR="00D73439" w:rsidRPr="00616918" w:rsidRDefault="00D73439" w:rsidP="001B7C2B">
      <w:pPr>
        <w:pStyle w:val="Heading3"/>
        <w:rPr>
          <w:rFonts w:ascii="Times New Roman" w:hAnsi="Times New Roman" w:cs="Times New Roman"/>
          <w:color w:val="000000" w:themeColor="text1"/>
        </w:rPr>
      </w:pPr>
      <w:bookmarkStart w:id="42" w:name="_Toc211333825"/>
      <w:r w:rsidRPr="00616918">
        <w:rPr>
          <w:rFonts w:ascii="Times New Roman" w:hAnsi="Times New Roman" w:cs="Times New Roman"/>
          <w:color w:val="000000" w:themeColor="text1"/>
        </w:rPr>
        <w:t>1.5. Tính năng trải nghiệm người dùng</w:t>
      </w:r>
      <w:bookmarkEnd w:id="42"/>
    </w:p>
    <w:p w14:paraId="3CB33777"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Cơ chế phản hồi:</w:t>
      </w:r>
    </w:p>
    <w:p w14:paraId="4263B768"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Tiêu đề AppBar hiển thị kết quả thao tác</w:t>
      </w:r>
    </w:p>
    <w:p w14:paraId="067FEF32"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Lỗi kiểm tra xuất hiện ngay bên dưới trường nhập</w:t>
      </w:r>
    </w:p>
    <w:p w14:paraId="7507FF8B"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Bộ đếm like cập nhật thời gian thực</w:t>
      </w:r>
    </w:p>
    <w:p w14:paraId="4EE3620B"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Phân cấp trực quan rõ ràng với cards</w:t>
      </w:r>
    </w:p>
    <w:p w14:paraId="0435253A"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Khoảng cách và kiểu dáng nhất quán</w:t>
      </w:r>
    </w:p>
    <w:p w14:paraId="05E1E4C3"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Icon đầu dòng cho ngữ cảnh trường</w:t>
      </w:r>
    </w:p>
    <w:p w14:paraId="4611B347" w14:textId="77777777" w:rsidR="00D73439" w:rsidRPr="00D73439" w:rsidRDefault="00D73439" w:rsidP="00F12EDB">
      <w:pPr>
        <w:numPr>
          <w:ilvl w:val="0"/>
          <w:numId w:val="80"/>
        </w:numPr>
        <w:rPr>
          <w:rFonts w:cs="Times New Roman"/>
          <w:color w:val="000000" w:themeColor="text1"/>
          <w:sz w:val="26"/>
          <w:szCs w:val="26"/>
        </w:rPr>
      </w:pPr>
      <w:r w:rsidRPr="00D73439">
        <w:rPr>
          <w:rFonts w:cs="Times New Roman"/>
          <w:color w:val="000000" w:themeColor="text1"/>
          <w:sz w:val="26"/>
          <w:szCs w:val="26"/>
        </w:rPr>
        <w:t>Hỗ trợ tooltip trên các nút</w:t>
      </w:r>
    </w:p>
    <w:p w14:paraId="44874E8F" w14:textId="77777777" w:rsidR="00D73439" w:rsidRPr="00616918" w:rsidRDefault="00D73439" w:rsidP="001B7C2B">
      <w:pPr>
        <w:pStyle w:val="Heading2"/>
        <w:rPr>
          <w:rFonts w:ascii="Times New Roman" w:hAnsi="Times New Roman" w:cs="Times New Roman"/>
          <w:color w:val="000000" w:themeColor="text1"/>
        </w:rPr>
      </w:pPr>
      <w:bookmarkStart w:id="43" w:name="_Toc211333826"/>
      <w:r w:rsidRPr="00616918">
        <w:rPr>
          <w:rFonts w:ascii="Times New Roman" w:hAnsi="Times New Roman" w:cs="Times New Roman"/>
          <w:color w:val="000000" w:themeColor="text1"/>
        </w:rPr>
        <w:t>2. Part 2 - Chức năng đã triển khai</w:t>
      </w:r>
      <w:bookmarkEnd w:id="43"/>
    </w:p>
    <w:p w14:paraId="15DDAF79" w14:textId="77777777" w:rsidR="00D73439" w:rsidRPr="00616918" w:rsidRDefault="00D73439" w:rsidP="001B7C2B">
      <w:pPr>
        <w:pStyle w:val="Heading3"/>
        <w:rPr>
          <w:rFonts w:ascii="Times New Roman" w:hAnsi="Times New Roman" w:cs="Times New Roman"/>
          <w:color w:val="000000" w:themeColor="text1"/>
        </w:rPr>
      </w:pPr>
      <w:bookmarkStart w:id="44" w:name="_Toc211333827"/>
      <w:r w:rsidRPr="00616918">
        <w:rPr>
          <w:rFonts w:ascii="Times New Roman" w:hAnsi="Times New Roman" w:cs="Times New Roman"/>
          <w:color w:val="000000" w:themeColor="text1"/>
        </w:rPr>
        <w:t>2.1. Điều khiển lựa chọn</w:t>
      </w:r>
      <w:bookmarkEnd w:id="44"/>
    </w:p>
    <w:p w14:paraId="74A18188" w14:textId="77777777" w:rsidR="00D73439" w:rsidRPr="00616918" w:rsidRDefault="00D73439" w:rsidP="00D73439">
      <w:pPr>
        <w:rPr>
          <w:rFonts w:cs="Times New Roman"/>
          <w:b/>
          <w:bCs/>
          <w:color w:val="000000" w:themeColor="text1"/>
          <w:sz w:val="26"/>
          <w:szCs w:val="26"/>
        </w:rPr>
      </w:pPr>
      <w:r w:rsidRPr="00D73439">
        <w:rPr>
          <w:rFonts w:cs="Times New Roman"/>
          <w:b/>
          <w:bCs/>
          <w:color w:val="000000" w:themeColor="text1"/>
          <w:sz w:val="26"/>
          <w:szCs w:val="26"/>
        </w:rPr>
        <w:t>CustomSwitch:</w:t>
      </w:r>
    </w:p>
    <w:p w14:paraId="09010094" w14:textId="77777777" w:rsidR="009118C7" w:rsidRPr="00616918" w:rsidRDefault="009118C7" w:rsidP="00D73439">
      <w:pPr>
        <w:rPr>
          <w:rFonts w:cs="Times New Roman"/>
          <w:b/>
          <w:bCs/>
          <w:color w:val="000000" w:themeColor="text1"/>
          <w:sz w:val="26"/>
          <w:szCs w:val="26"/>
        </w:rPr>
      </w:pPr>
    </w:p>
    <w:p w14:paraId="37320AAF" w14:textId="565B2627" w:rsidR="00A532DD" w:rsidRPr="00616918" w:rsidRDefault="00A532DD" w:rsidP="009118C7">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01D3822F" wp14:editId="5BAE25C4">
            <wp:extent cx="3627120" cy="1062306"/>
            <wp:effectExtent l="0" t="0" r="0" b="5080"/>
            <wp:docPr id="129404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1028" name=""/>
                    <pic:cNvPicPr/>
                  </pic:nvPicPr>
                  <pic:blipFill rotWithShape="1">
                    <a:blip r:embed="rId26"/>
                    <a:srcRect t="12037" b="74444"/>
                    <a:stretch>
                      <a:fillRect/>
                    </a:stretch>
                  </pic:blipFill>
                  <pic:spPr bwMode="auto">
                    <a:xfrm>
                      <a:off x="0" y="0"/>
                      <a:ext cx="3647242" cy="1068199"/>
                    </a:xfrm>
                    <a:prstGeom prst="rect">
                      <a:avLst/>
                    </a:prstGeom>
                    <a:ln>
                      <a:noFill/>
                    </a:ln>
                    <a:extLst>
                      <a:ext uri="{53640926-AAD7-44D8-BBD7-CCE9431645EC}">
                        <a14:shadowObscured xmlns:a14="http://schemas.microsoft.com/office/drawing/2010/main"/>
                      </a:ext>
                    </a:extLst>
                  </pic:spPr>
                </pic:pic>
              </a:graphicData>
            </a:graphic>
          </wp:inline>
        </w:drawing>
      </w:r>
    </w:p>
    <w:p w14:paraId="13EB88E7" w14:textId="77777777" w:rsidR="009118C7" w:rsidRPr="00D73439" w:rsidRDefault="009118C7" w:rsidP="009118C7">
      <w:pPr>
        <w:jc w:val="center"/>
        <w:rPr>
          <w:rFonts w:cs="Times New Roman"/>
          <w:color w:val="000000" w:themeColor="text1"/>
          <w:sz w:val="26"/>
          <w:szCs w:val="26"/>
        </w:rPr>
      </w:pPr>
      <w:r w:rsidRPr="00616918">
        <w:rPr>
          <w:rFonts w:cs="Times New Roman"/>
          <w:b/>
          <w:bCs/>
          <w:color w:val="000000" w:themeColor="text1"/>
          <w:sz w:val="26"/>
          <w:szCs w:val="26"/>
        </w:rPr>
        <w:lastRenderedPageBreak/>
        <w:t>Hình 20.</w:t>
      </w:r>
      <w:r w:rsidRPr="00616918">
        <w:rPr>
          <w:rFonts w:cs="Times New Roman"/>
          <w:color w:val="000000" w:themeColor="text1"/>
          <w:sz w:val="26"/>
          <w:szCs w:val="26"/>
        </w:rPr>
        <w:t xml:space="preserve"> </w:t>
      </w:r>
      <w:r w:rsidRPr="00D73439">
        <w:rPr>
          <w:rFonts w:cs="Times New Roman"/>
          <w:color w:val="000000" w:themeColor="text1"/>
          <w:sz w:val="26"/>
          <w:szCs w:val="26"/>
        </w:rPr>
        <w:t>Núm màu xám khi tắt</w:t>
      </w:r>
    </w:p>
    <w:p w14:paraId="543BC46E" w14:textId="77777777" w:rsidR="009118C7" w:rsidRPr="00616918" w:rsidRDefault="009118C7" w:rsidP="009118C7">
      <w:pPr>
        <w:jc w:val="center"/>
        <w:rPr>
          <w:rFonts w:cs="Times New Roman"/>
          <w:color w:val="000000" w:themeColor="text1"/>
          <w:sz w:val="26"/>
          <w:szCs w:val="26"/>
        </w:rPr>
      </w:pPr>
    </w:p>
    <w:p w14:paraId="7DA2D58B" w14:textId="2EE1F2C5" w:rsidR="00E75A19" w:rsidRPr="00D73439" w:rsidRDefault="003C4761" w:rsidP="009118C7">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2D2B2A63" wp14:editId="39D5FE3D">
            <wp:extent cx="3798570" cy="1043940"/>
            <wp:effectExtent l="0" t="0" r="0" b="3810"/>
            <wp:docPr id="16878787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8719" name="Picture 1" descr="A screenshot of a phone&#10;&#10;AI-generated content may be incorrect."/>
                    <pic:cNvPicPr/>
                  </pic:nvPicPr>
                  <pic:blipFill rotWithShape="1">
                    <a:blip r:embed="rId27"/>
                    <a:srcRect t="12685" b="74630"/>
                    <a:stretch>
                      <a:fillRect/>
                    </a:stretch>
                  </pic:blipFill>
                  <pic:spPr bwMode="auto">
                    <a:xfrm>
                      <a:off x="0" y="0"/>
                      <a:ext cx="3798570" cy="1043940"/>
                    </a:xfrm>
                    <a:prstGeom prst="rect">
                      <a:avLst/>
                    </a:prstGeom>
                    <a:ln>
                      <a:noFill/>
                    </a:ln>
                    <a:extLst>
                      <a:ext uri="{53640926-AAD7-44D8-BBD7-CCE9431645EC}">
                        <a14:shadowObscured xmlns:a14="http://schemas.microsoft.com/office/drawing/2010/main"/>
                      </a:ext>
                    </a:extLst>
                  </pic:spPr>
                </pic:pic>
              </a:graphicData>
            </a:graphic>
          </wp:inline>
        </w:drawing>
      </w:r>
    </w:p>
    <w:p w14:paraId="72F330AB" w14:textId="395DA080" w:rsidR="00D73439" w:rsidRPr="00D73439" w:rsidRDefault="00E111D0" w:rsidP="00E75A19">
      <w:pPr>
        <w:jc w:val="center"/>
        <w:rPr>
          <w:rFonts w:cs="Times New Roman"/>
          <w:color w:val="000000" w:themeColor="text1"/>
          <w:sz w:val="26"/>
          <w:szCs w:val="26"/>
        </w:rPr>
      </w:pPr>
      <w:r w:rsidRPr="00616918">
        <w:rPr>
          <w:rFonts w:cs="Times New Roman"/>
          <w:b/>
          <w:bCs/>
          <w:color w:val="000000" w:themeColor="text1"/>
          <w:sz w:val="26"/>
          <w:szCs w:val="26"/>
        </w:rPr>
        <w:t>Hình 2</w:t>
      </w:r>
      <w:r w:rsidR="00A532DD" w:rsidRPr="00616918">
        <w:rPr>
          <w:rFonts w:cs="Times New Roman"/>
          <w:b/>
          <w:bCs/>
          <w:color w:val="000000" w:themeColor="text1"/>
          <w:sz w:val="26"/>
          <w:szCs w:val="26"/>
        </w:rPr>
        <w:t>1</w:t>
      </w:r>
      <w:r w:rsidRPr="00616918">
        <w:rPr>
          <w:rFonts w:cs="Times New Roman"/>
          <w:b/>
          <w:bCs/>
          <w:color w:val="000000" w:themeColor="text1"/>
          <w:sz w:val="26"/>
          <w:szCs w:val="26"/>
        </w:rPr>
        <w:t>.</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Bật/tắt với màu xanh lá khi bật</w:t>
      </w:r>
    </w:p>
    <w:p w14:paraId="7276704A" w14:textId="53F67CD9" w:rsidR="00D73439" w:rsidRPr="00616918" w:rsidRDefault="00D73439" w:rsidP="00741FFE">
      <w:pPr>
        <w:rPr>
          <w:rFonts w:cs="Times New Roman"/>
          <w:color w:val="000000" w:themeColor="text1"/>
          <w:sz w:val="26"/>
          <w:szCs w:val="26"/>
        </w:rPr>
      </w:pPr>
      <w:r w:rsidRPr="00D73439">
        <w:rPr>
          <w:rFonts w:cs="Times New Roman"/>
          <w:b/>
          <w:bCs/>
          <w:color w:val="000000" w:themeColor="text1"/>
          <w:sz w:val="26"/>
          <w:szCs w:val="26"/>
        </w:rPr>
        <w:t>CustomCheckbox:</w:t>
      </w:r>
      <w:r w:rsidR="00741FFE" w:rsidRPr="00616918">
        <w:rPr>
          <w:rFonts w:cs="Times New Roman"/>
          <w:color w:val="000000" w:themeColor="text1"/>
          <w:sz w:val="26"/>
          <w:szCs w:val="26"/>
        </w:rPr>
        <w:t xml:space="preserve"> </w:t>
      </w:r>
      <w:r w:rsidRPr="00D73439">
        <w:rPr>
          <w:rFonts w:cs="Times New Roman"/>
          <w:color w:val="000000" w:themeColor="text1"/>
          <w:sz w:val="26"/>
          <w:szCs w:val="26"/>
        </w:rPr>
        <w:t>Bật/tắt Boolean với animation dấu tích</w:t>
      </w:r>
    </w:p>
    <w:p w14:paraId="3F97C55B" w14:textId="77777777" w:rsidR="006926A8" w:rsidRPr="00D73439" w:rsidRDefault="006926A8" w:rsidP="006926A8">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5749E84E" wp14:editId="4961D399">
            <wp:extent cx="3798570" cy="304800"/>
            <wp:effectExtent l="0" t="0" r="0" b="0"/>
            <wp:docPr id="20398161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6128" name="Picture 1" descr="A screenshot of a phone&#10;&#10;AI-generated content may be incorrect."/>
                    <pic:cNvPicPr/>
                  </pic:nvPicPr>
                  <pic:blipFill rotWithShape="1">
                    <a:blip r:embed="rId28"/>
                    <a:srcRect t="25926" b="70370"/>
                    <a:stretch>
                      <a:fillRect/>
                    </a:stretch>
                  </pic:blipFill>
                  <pic:spPr bwMode="auto">
                    <a:xfrm>
                      <a:off x="0" y="0"/>
                      <a:ext cx="3798570" cy="304800"/>
                    </a:xfrm>
                    <a:prstGeom prst="rect">
                      <a:avLst/>
                    </a:prstGeom>
                    <a:ln>
                      <a:noFill/>
                    </a:ln>
                    <a:extLst>
                      <a:ext uri="{53640926-AAD7-44D8-BBD7-CCE9431645EC}">
                        <a14:shadowObscured xmlns:a14="http://schemas.microsoft.com/office/drawing/2010/main"/>
                      </a:ext>
                    </a:extLst>
                  </pic:spPr>
                </pic:pic>
              </a:graphicData>
            </a:graphic>
          </wp:inline>
        </w:drawing>
      </w:r>
    </w:p>
    <w:p w14:paraId="3C7B0A60" w14:textId="77777777" w:rsidR="006926A8" w:rsidRPr="00D73439" w:rsidRDefault="006926A8" w:rsidP="006926A8">
      <w:pPr>
        <w:jc w:val="center"/>
        <w:rPr>
          <w:rFonts w:cs="Times New Roman"/>
          <w:color w:val="000000" w:themeColor="text1"/>
          <w:sz w:val="26"/>
          <w:szCs w:val="26"/>
        </w:rPr>
      </w:pPr>
      <w:r w:rsidRPr="00616918">
        <w:rPr>
          <w:rFonts w:cs="Times New Roman"/>
          <w:b/>
          <w:bCs/>
          <w:color w:val="000000" w:themeColor="text1"/>
          <w:sz w:val="26"/>
          <w:szCs w:val="26"/>
        </w:rPr>
        <w:t>Hình 22.</w:t>
      </w:r>
      <w:r w:rsidRPr="00616918">
        <w:rPr>
          <w:rFonts w:cs="Times New Roman"/>
          <w:color w:val="000000" w:themeColor="text1"/>
          <w:sz w:val="26"/>
          <w:szCs w:val="26"/>
        </w:rPr>
        <w:t xml:space="preserve"> </w:t>
      </w:r>
      <w:r w:rsidRPr="00D73439">
        <w:rPr>
          <w:rFonts w:cs="Times New Roman"/>
          <w:color w:val="000000" w:themeColor="text1"/>
          <w:sz w:val="26"/>
          <w:szCs w:val="26"/>
        </w:rPr>
        <w:t>Viền xám (độ dày 2) khi chưa chọn</w:t>
      </w:r>
    </w:p>
    <w:p w14:paraId="3570B335" w14:textId="77777777" w:rsidR="006926A8" w:rsidRPr="00616918" w:rsidRDefault="006926A8" w:rsidP="00741FFE">
      <w:pPr>
        <w:rPr>
          <w:rFonts w:cs="Times New Roman"/>
          <w:color w:val="000000" w:themeColor="text1"/>
          <w:sz w:val="26"/>
          <w:szCs w:val="26"/>
        </w:rPr>
      </w:pPr>
    </w:p>
    <w:p w14:paraId="705C94AE" w14:textId="13A0BE6D" w:rsidR="006926A8" w:rsidRPr="00D73439" w:rsidRDefault="00CC7B0E" w:rsidP="006926A8">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18B60BB4" wp14:editId="0947228B">
            <wp:extent cx="3798570" cy="441960"/>
            <wp:effectExtent l="0" t="0" r="0" b="0"/>
            <wp:docPr id="3259692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9234" name="Picture 1" descr="A screenshot of a phone&#10;&#10;AI-generated content may be incorrect."/>
                    <pic:cNvPicPr/>
                  </pic:nvPicPr>
                  <pic:blipFill rotWithShape="1">
                    <a:blip r:embed="rId29"/>
                    <a:srcRect t="25463" b="69167"/>
                    <a:stretch>
                      <a:fillRect/>
                    </a:stretch>
                  </pic:blipFill>
                  <pic:spPr bwMode="auto">
                    <a:xfrm>
                      <a:off x="0" y="0"/>
                      <a:ext cx="3798570" cy="441960"/>
                    </a:xfrm>
                    <a:prstGeom prst="rect">
                      <a:avLst/>
                    </a:prstGeom>
                    <a:ln>
                      <a:noFill/>
                    </a:ln>
                    <a:extLst>
                      <a:ext uri="{53640926-AAD7-44D8-BBD7-CCE9431645EC}">
                        <a14:shadowObscured xmlns:a14="http://schemas.microsoft.com/office/drawing/2010/main"/>
                      </a:ext>
                    </a:extLst>
                  </pic:spPr>
                </pic:pic>
              </a:graphicData>
            </a:graphic>
          </wp:inline>
        </w:drawing>
      </w:r>
    </w:p>
    <w:p w14:paraId="44BEB33B" w14:textId="42900E5F" w:rsidR="00D73439" w:rsidRPr="00616918" w:rsidRDefault="00201FF0" w:rsidP="006926A8">
      <w:pPr>
        <w:jc w:val="center"/>
        <w:rPr>
          <w:rFonts w:cs="Times New Roman"/>
          <w:color w:val="000000" w:themeColor="text1"/>
          <w:sz w:val="26"/>
          <w:szCs w:val="26"/>
        </w:rPr>
      </w:pPr>
      <w:r w:rsidRPr="00616918">
        <w:rPr>
          <w:rFonts w:cs="Times New Roman"/>
          <w:b/>
          <w:bCs/>
          <w:color w:val="000000" w:themeColor="text1"/>
          <w:sz w:val="26"/>
          <w:szCs w:val="26"/>
        </w:rPr>
        <w:t>Hình 2</w:t>
      </w:r>
      <w:r w:rsidR="0080504A" w:rsidRPr="00616918">
        <w:rPr>
          <w:rFonts w:cs="Times New Roman"/>
          <w:b/>
          <w:bCs/>
          <w:color w:val="000000" w:themeColor="text1"/>
          <w:sz w:val="26"/>
          <w:szCs w:val="26"/>
        </w:rPr>
        <w:t>3.</w:t>
      </w:r>
      <w:r w:rsidR="0080504A" w:rsidRPr="00616918">
        <w:rPr>
          <w:rFonts w:cs="Times New Roman"/>
          <w:color w:val="000000" w:themeColor="text1"/>
          <w:sz w:val="26"/>
          <w:szCs w:val="26"/>
        </w:rPr>
        <w:t xml:space="preserve"> </w:t>
      </w:r>
      <w:r w:rsidR="00D73439" w:rsidRPr="00D73439">
        <w:rPr>
          <w:rFonts w:cs="Times New Roman"/>
          <w:color w:val="000000" w:themeColor="text1"/>
          <w:sz w:val="26"/>
          <w:szCs w:val="26"/>
        </w:rPr>
        <w:t>Màu xanh lá khi bật, dấu tích trắng</w:t>
      </w:r>
    </w:p>
    <w:p w14:paraId="4B201D14"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CustomRadio:</w:t>
      </w:r>
    </w:p>
    <w:p w14:paraId="2A08615B" w14:textId="77777777" w:rsidR="00D73439" w:rsidRPr="00D73439" w:rsidRDefault="00D73439" w:rsidP="00F12EDB">
      <w:pPr>
        <w:numPr>
          <w:ilvl w:val="0"/>
          <w:numId w:val="86"/>
        </w:numPr>
        <w:rPr>
          <w:rFonts w:cs="Times New Roman"/>
          <w:color w:val="000000" w:themeColor="text1"/>
          <w:sz w:val="26"/>
          <w:szCs w:val="26"/>
        </w:rPr>
      </w:pPr>
      <w:r w:rsidRPr="00D73439">
        <w:rPr>
          <w:rFonts w:cs="Times New Roman"/>
          <w:color w:val="000000" w:themeColor="text1"/>
          <w:sz w:val="26"/>
          <w:szCs w:val="26"/>
        </w:rPr>
        <w:t>Hai lựa chọn: Option 1, Option 2</w:t>
      </w:r>
    </w:p>
    <w:p w14:paraId="1E8BB8C7" w14:textId="77777777" w:rsidR="00D73439" w:rsidRPr="00616918" w:rsidRDefault="00D73439" w:rsidP="00F12EDB">
      <w:pPr>
        <w:numPr>
          <w:ilvl w:val="0"/>
          <w:numId w:val="86"/>
        </w:numPr>
        <w:rPr>
          <w:rFonts w:cs="Times New Roman"/>
          <w:color w:val="000000" w:themeColor="text1"/>
          <w:sz w:val="26"/>
          <w:szCs w:val="26"/>
        </w:rPr>
      </w:pPr>
      <w:r w:rsidRPr="00D73439">
        <w:rPr>
          <w:rFonts w:cs="Times New Roman"/>
          <w:color w:val="000000" w:themeColor="text1"/>
          <w:sz w:val="26"/>
          <w:szCs w:val="26"/>
        </w:rPr>
        <w:t>Chỉ chọn được một trong hai</w:t>
      </w:r>
    </w:p>
    <w:p w14:paraId="55965F9A" w14:textId="77777777" w:rsidR="00DC73A5" w:rsidRPr="00616918" w:rsidRDefault="00DC73A5" w:rsidP="00DC73A5">
      <w:pPr>
        <w:rPr>
          <w:rFonts w:cs="Times New Roman"/>
          <w:color w:val="000000" w:themeColor="text1"/>
          <w:sz w:val="26"/>
          <w:szCs w:val="26"/>
        </w:rPr>
      </w:pPr>
    </w:p>
    <w:p w14:paraId="689D427E" w14:textId="77777777" w:rsidR="00DC73A5" w:rsidRPr="00616918" w:rsidRDefault="00DC73A5" w:rsidP="00DC73A5">
      <w:pPr>
        <w:rPr>
          <w:rFonts w:cs="Times New Roman"/>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840"/>
      </w:tblGrid>
      <w:tr w:rsidR="00616918" w:rsidRPr="00616918" w14:paraId="5A125433" w14:textId="77777777" w:rsidTr="0056087A">
        <w:tc>
          <w:tcPr>
            <w:tcW w:w="4675" w:type="dxa"/>
          </w:tcPr>
          <w:p w14:paraId="3824A17B" w14:textId="721C8C36" w:rsidR="00DC73A5" w:rsidRPr="00616918" w:rsidRDefault="00DC73A5" w:rsidP="00A22C73">
            <w:pPr>
              <w:rPr>
                <w:rFonts w:cs="Times New Roman"/>
                <w:color w:val="000000" w:themeColor="text1"/>
                <w:sz w:val="26"/>
                <w:szCs w:val="26"/>
              </w:rPr>
            </w:pPr>
            <w:r w:rsidRPr="00616918">
              <w:rPr>
                <w:rFonts w:cs="Times New Roman"/>
                <w:color w:val="000000" w:themeColor="text1"/>
                <w:sz w:val="26"/>
                <w:szCs w:val="26"/>
              </w:rPr>
              <w:drawing>
                <wp:inline distT="0" distB="0" distL="0" distR="0" wp14:anchorId="4C3BD6D2" wp14:editId="188421F2">
                  <wp:extent cx="3375660" cy="1293382"/>
                  <wp:effectExtent l="0" t="0" r="0" b="2540"/>
                  <wp:docPr id="668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7056" name=""/>
                          <pic:cNvPicPr/>
                        </pic:nvPicPr>
                        <pic:blipFill rotWithShape="1">
                          <a:blip r:embed="rId30"/>
                          <a:srcRect t="30185" b="52130"/>
                          <a:stretch>
                            <a:fillRect/>
                          </a:stretch>
                        </pic:blipFill>
                        <pic:spPr bwMode="auto">
                          <a:xfrm>
                            <a:off x="0" y="0"/>
                            <a:ext cx="3386639" cy="1297589"/>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7053CDFD" w14:textId="7876390C" w:rsidR="00DC73A5" w:rsidRPr="00616918" w:rsidRDefault="0084665E" w:rsidP="00A22C73">
            <w:pPr>
              <w:rPr>
                <w:rFonts w:cs="Times New Roman"/>
                <w:color w:val="000000" w:themeColor="text1"/>
                <w:sz w:val="26"/>
                <w:szCs w:val="26"/>
              </w:rPr>
            </w:pPr>
            <w:r w:rsidRPr="00616918">
              <w:rPr>
                <w:rFonts w:cs="Times New Roman"/>
                <w:color w:val="000000" w:themeColor="text1"/>
                <w:sz w:val="26"/>
                <w:szCs w:val="26"/>
              </w:rPr>
              <w:drawing>
                <wp:inline distT="0" distB="0" distL="0" distR="0" wp14:anchorId="6A77763F" wp14:editId="49687796">
                  <wp:extent cx="3627120" cy="1353349"/>
                  <wp:effectExtent l="0" t="0" r="0" b="0"/>
                  <wp:docPr id="10739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4086" name=""/>
                          <pic:cNvPicPr/>
                        </pic:nvPicPr>
                        <pic:blipFill rotWithShape="1">
                          <a:blip r:embed="rId31"/>
                          <a:srcRect t="30926" b="51852"/>
                          <a:stretch>
                            <a:fillRect/>
                          </a:stretch>
                        </pic:blipFill>
                        <pic:spPr bwMode="auto">
                          <a:xfrm>
                            <a:off x="0" y="0"/>
                            <a:ext cx="3634105" cy="13559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098BB2" w14:textId="77777777" w:rsidR="00A22C73" w:rsidRPr="00D73439" w:rsidRDefault="00A22C73" w:rsidP="00A22C73">
      <w:pPr>
        <w:rPr>
          <w:rFonts w:cs="Times New Roman"/>
          <w:color w:val="000000" w:themeColor="text1"/>
          <w:sz w:val="26"/>
          <w:szCs w:val="26"/>
        </w:rPr>
      </w:pPr>
    </w:p>
    <w:p w14:paraId="713C602A" w14:textId="4755865A" w:rsidR="00D73439" w:rsidRPr="00D73439" w:rsidRDefault="00A22C73" w:rsidP="0056087A">
      <w:pPr>
        <w:jc w:val="center"/>
        <w:rPr>
          <w:rFonts w:cs="Times New Roman"/>
          <w:color w:val="000000" w:themeColor="text1"/>
          <w:sz w:val="26"/>
          <w:szCs w:val="26"/>
        </w:rPr>
      </w:pPr>
      <w:r w:rsidRPr="00616918">
        <w:rPr>
          <w:rFonts w:cs="Times New Roman"/>
          <w:b/>
          <w:bCs/>
          <w:color w:val="000000" w:themeColor="text1"/>
          <w:sz w:val="26"/>
          <w:szCs w:val="26"/>
        </w:rPr>
        <w:t>Hình 24.</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Màu teal khi được chọn</w:t>
      </w:r>
    </w:p>
    <w:p w14:paraId="673CDA33"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CustomSlider:</w:t>
      </w:r>
    </w:p>
    <w:p w14:paraId="248BBEAE" w14:textId="77777777" w:rsidR="00D73439" w:rsidRPr="00D73439" w:rsidRDefault="00D73439" w:rsidP="00F12EDB">
      <w:pPr>
        <w:numPr>
          <w:ilvl w:val="0"/>
          <w:numId w:val="87"/>
        </w:numPr>
        <w:rPr>
          <w:rFonts w:cs="Times New Roman"/>
          <w:color w:val="000000" w:themeColor="text1"/>
          <w:sz w:val="26"/>
          <w:szCs w:val="26"/>
        </w:rPr>
      </w:pPr>
      <w:r w:rsidRPr="00D73439">
        <w:rPr>
          <w:rFonts w:cs="Times New Roman"/>
          <w:color w:val="000000" w:themeColor="text1"/>
          <w:sz w:val="26"/>
          <w:szCs w:val="26"/>
        </w:rPr>
        <w:lastRenderedPageBreak/>
        <w:t>Phạm vi: 0 đến 100</w:t>
      </w:r>
    </w:p>
    <w:p w14:paraId="201EDF1F" w14:textId="77777777" w:rsidR="00D73439" w:rsidRPr="00D73439" w:rsidRDefault="00D73439" w:rsidP="00F12EDB">
      <w:pPr>
        <w:numPr>
          <w:ilvl w:val="0"/>
          <w:numId w:val="87"/>
        </w:numPr>
        <w:rPr>
          <w:rFonts w:cs="Times New Roman"/>
          <w:color w:val="000000" w:themeColor="text1"/>
          <w:sz w:val="26"/>
          <w:szCs w:val="26"/>
        </w:rPr>
      </w:pPr>
      <w:r w:rsidRPr="00D73439">
        <w:rPr>
          <w:rFonts w:cs="Times New Roman"/>
          <w:color w:val="000000" w:themeColor="text1"/>
          <w:sz w:val="26"/>
          <w:szCs w:val="26"/>
        </w:rPr>
        <w:t>100 mức chia (giá trị rời rạc)</w:t>
      </w:r>
    </w:p>
    <w:p w14:paraId="5B626DCB" w14:textId="77777777" w:rsidR="00D73439" w:rsidRPr="00D73439" w:rsidRDefault="00D73439" w:rsidP="00F12EDB">
      <w:pPr>
        <w:numPr>
          <w:ilvl w:val="0"/>
          <w:numId w:val="87"/>
        </w:numPr>
        <w:rPr>
          <w:rFonts w:cs="Times New Roman"/>
          <w:color w:val="000000" w:themeColor="text1"/>
          <w:sz w:val="26"/>
          <w:szCs w:val="26"/>
        </w:rPr>
      </w:pPr>
      <w:r w:rsidRPr="00D73439">
        <w:rPr>
          <w:rFonts w:cs="Times New Roman"/>
          <w:color w:val="000000" w:themeColor="text1"/>
          <w:sz w:val="26"/>
          <w:szCs w:val="26"/>
        </w:rPr>
        <w:t>Thanh active màu teal</w:t>
      </w:r>
    </w:p>
    <w:p w14:paraId="6A1AF42A" w14:textId="77777777" w:rsidR="00D73439" w:rsidRPr="00D73439" w:rsidRDefault="00D73439" w:rsidP="00F12EDB">
      <w:pPr>
        <w:numPr>
          <w:ilvl w:val="0"/>
          <w:numId w:val="87"/>
        </w:numPr>
        <w:rPr>
          <w:rFonts w:cs="Times New Roman"/>
          <w:color w:val="000000" w:themeColor="text1"/>
          <w:sz w:val="26"/>
          <w:szCs w:val="26"/>
        </w:rPr>
      </w:pPr>
      <w:r w:rsidRPr="00D73439">
        <w:rPr>
          <w:rFonts w:cs="Times New Roman"/>
          <w:color w:val="000000" w:themeColor="text1"/>
          <w:sz w:val="26"/>
          <w:szCs w:val="26"/>
        </w:rPr>
        <w:t>Hiển thị giá trị: tooltip (1 số thập phân) và text (số nguyên)</w:t>
      </w:r>
    </w:p>
    <w:p w14:paraId="130D6F38" w14:textId="465F22F3" w:rsidR="00285B1A" w:rsidRPr="00616918" w:rsidRDefault="00285B1A" w:rsidP="00285B1A">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4ACC9E57" wp14:editId="54099939">
            <wp:extent cx="3798570" cy="1394460"/>
            <wp:effectExtent l="0" t="0" r="0" b="0"/>
            <wp:docPr id="1243798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98561" name="Picture 1" descr="A screenshot of a phone&#10;&#10;AI-generated content may be incorrect."/>
                    <pic:cNvPicPr/>
                  </pic:nvPicPr>
                  <pic:blipFill rotWithShape="1">
                    <a:blip r:embed="rId32"/>
                    <a:srcRect t="47593" b="35463"/>
                    <a:stretch>
                      <a:fillRect/>
                    </a:stretch>
                  </pic:blipFill>
                  <pic:spPr bwMode="auto">
                    <a:xfrm>
                      <a:off x="0" y="0"/>
                      <a:ext cx="3798570" cy="1394460"/>
                    </a:xfrm>
                    <a:prstGeom prst="rect">
                      <a:avLst/>
                    </a:prstGeom>
                    <a:ln>
                      <a:noFill/>
                    </a:ln>
                    <a:extLst>
                      <a:ext uri="{53640926-AAD7-44D8-BBD7-CCE9431645EC}">
                        <a14:shadowObscured xmlns:a14="http://schemas.microsoft.com/office/drawing/2010/main"/>
                      </a:ext>
                    </a:extLst>
                  </pic:spPr>
                </pic:pic>
              </a:graphicData>
            </a:graphic>
          </wp:inline>
        </w:drawing>
      </w:r>
    </w:p>
    <w:p w14:paraId="2715CCEC" w14:textId="6597FE8E" w:rsidR="00D73439" w:rsidRPr="00D73439" w:rsidRDefault="00285B1A" w:rsidP="00285B1A">
      <w:pPr>
        <w:jc w:val="center"/>
        <w:rPr>
          <w:rFonts w:cs="Times New Roman"/>
          <w:color w:val="000000" w:themeColor="text1"/>
          <w:sz w:val="26"/>
          <w:szCs w:val="26"/>
        </w:rPr>
      </w:pPr>
      <w:r w:rsidRPr="00616918">
        <w:rPr>
          <w:rFonts w:cs="Times New Roman"/>
          <w:b/>
          <w:bCs/>
          <w:color w:val="000000" w:themeColor="text1"/>
          <w:sz w:val="26"/>
          <w:szCs w:val="26"/>
        </w:rPr>
        <w:t>Hình 25.</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Cập nhật giá trị theo thời gian thực</w:t>
      </w:r>
    </w:p>
    <w:p w14:paraId="0A632F29" w14:textId="77777777" w:rsidR="00D73439" w:rsidRPr="00616918" w:rsidRDefault="00D73439" w:rsidP="001B7C2B">
      <w:pPr>
        <w:pStyle w:val="Heading3"/>
        <w:rPr>
          <w:rFonts w:ascii="Times New Roman" w:hAnsi="Times New Roman" w:cs="Times New Roman"/>
          <w:color w:val="000000" w:themeColor="text1"/>
        </w:rPr>
      </w:pPr>
      <w:bookmarkStart w:id="45" w:name="_Toc211333828"/>
      <w:r w:rsidRPr="00616918">
        <w:rPr>
          <w:rFonts w:ascii="Times New Roman" w:hAnsi="Times New Roman" w:cs="Times New Roman"/>
          <w:color w:val="000000" w:themeColor="text1"/>
        </w:rPr>
        <w:t>2.2. Nhận diện cử chỉ</w:t>
      </w:r>
      <w:bookmarkEnd w:id="45"/>
    </w:p>
    <w:p w14:paraId="1A14FEEE" w14:textId="77777777" w:rsidR="00D73439" w:rsidRPr="00616918" w:rsidRDefault="00D73439" w:rsidP="00D73439">
      <w:pPr>
        <w:rPr>
          <w:rFonts w:cs="Times New Roman"/>
          <w:b/>
          <w:bCs/>
          <w:color w:val="000000" w:themeColor="text1"/>
          <w:sz w:val="26"/>
          <w:szCs w:val="26"/>
        </w:rPr>
      </w:pPr>
      <w:r w:rsidRPr="00D73439">
        <w:rPr>
          <w:rFonts w:cs="Times New Roman"/>
          <w:b/>
          <w:bCs/>
          <w:color w:val="000000" w:themeColor="text1"/>
          <w:sz w:val="26"/>
          <w:szCs w:val="26"/>
        </w:rPr>
        <w:t>CustomGestureDetector:</w:t>
      </w:r>
    </w:p>
    <w:p w14:paraId="57298573" w14:textId="77777777" w:rsidR="007D32B7" w:rsidRPr="00616918" w:rsidRDefault="007D32B7" w:rsidP="00D73439">
      <w:pPr>
        <w:rPr>
          <w:rFonts w:cs="Times New Roman"/>
          <w:b/>
          <w:bCs/>
          <w:color w:val="000000" w:themeColor="text1"/>
          <w:sz w:val="26"/>
          <w:szCs w:val="26"/>
        </w:rPr>
      </w:pPr>
    </w:p>
    <w:p w14:paraId="398C4BC7" w14:textId="61A8A493" w:rsidR="00837DBE" w:rsidRPr="00D73439" w:rsidRDefault="007D32B7" w:rsidP="00177BB6">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1DBE7DB6" wp14:editId="10503534">
            <wp:extent cx="3025140" cy="1674902"/>
            <wp:effectExtent l="0" t="0" r="3810" b="1905"/>
            <wp:docPr id="161755057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50571" name="Picture 1" descr="A screenshot of a chat&#10;&#10;AI-generated content may be incorrect."/>
                    <pic:cNvPicPr/>
                  </pic:nvPicPr>
                  <pic:blipFill rotWithShape="1">
                    <a:blip r:embed="rId33"/>
                    <a:srcRect t="42315" b="32130"/>
                    <a:stretch>
                      <a:fillRect/>
                    </a:stretch>
                  </pic:blipFill>
                  <pic:spPr bwMode="auto">
                    <a:xfrm>
                      <a:off x="0" y="0"/>
                      <a:ext cx="3044866" cy="1685824"/>
                    </a:xfrm>
                    <a:prstGeom prst="rect">
                      <a:avLst/>
                    </a:prstGeom>
                    <a:ln>
                      <a:noFill/>
                    </a:ln>
                    <a:extLst>
                      <a:ext uri="{53640926-AAD7-44D8-BBD7-CCE9431645EC}">
                        <a14:shadowObscured xmlns:a14="http://schemas.microsoft.com/office/drawing/2010/main"/>
                      </a:ext>
                    </a:extLst>
                  </pic:spPr>
                </pic:pic>
              </a:graphicData>
            </a:graphic>
          </wp:inline>
        </w:drawing>
      </w:r>
    </w:p>
    <w:p w14:paraId="3284AB6E" w14:textId="1A60EE9D" w:rsidR="00D73439" w:rsidRPr="00616918" w:rsidRDefault="004D1922" w:rsidP="00D10CB1">
      <w:pPr>
        <w:jc w:val="center"/>
        <w:rPr>
          <w:rFonts w:cs="Times New Roman"/>
          <w:color w:val="000000" w:themeColor="text1"/>
          <w:sz w:val="26"/>
          <w:szCs w:val="26"/>
        </w:rPr>
      </w:pPr>
      <w:r w:rsidRPr="00616918">
        <w:rPr>
          <w:rFonts w:cs="Times New Roman"/>
          <w:b/>
          <w:bCs/>
          <w:color w:val="000000" w:themeColor="text1"/>
          <w:sz w:val="26"/>
          <w:szCs w:val="26"/>
        </w:rPr>
        <w:t xml:space="preserve">Hình </w:t>
      </w:r>
      <w:r w:rsidR="007F622C" w:rsidRPr="00616918">
        <w:rPr>
          <w:rFonts w:cs="Times New Roman"/>
          <w:b/>
          <w:bCs/>
          <w:color w:val="000000" w:themeColor="text1"/>
          <w:sz w:val="26"/>
          <w:szCs w:val="26"/>
        </w:rPr>
        <w:t>26.</w:t>
      </w:r>
      <w:r w:rsidRPr="00616918">
        <w:rPr>
          <w:rFonts w:cs="Times New Roman"/>
          <w:b/>
          <w:bCs/>
          <w:color w:val="000000" w:themeColor="text1"/>
          <w:sz w:val="26"/>
          <w:szCs w:val="26"/>
        </w:rPr>
        <w:t xml:space="preserve"> </w:t>
      </w:r>
      <w:r w:rsidR="00D73439" w:rsidRPr="00D73439">
        <w:rPr>
          <w:rFonts w:cs="Times New Roman"/>
          <w:color w:val="000000" w:themeColor="text1"/>
          <w:sz w:val="26"/>
          <w:szCs w:val="26"/>
        </w:rPr>
        <w:t>Chạm: Màu teal, trạng thái "Đã nhấn một lần", tự reset sau 500ms</w:t>
      </w:r>
    </w:p>
    <w:p w14:paraId="3E1EAEB3" w14:textId="77777777" w:rsidR="00AB6CC1" w:rsidRPr="00616918" w:rsidRDefault="00AB6CC1" w:rsidP="00D10CB1">
      <w:pPr>
        <w:jc w:val="center"/>
        <w:rPr>
          <w:rFonts w:cs="Times New Roman"/>
          <w:color w:val="000000" w:themeColor="text1"/>
          <w:sz w:val="26"/>
          <w:szCs w:val="26"/>
        </w:rPr>
      </w:pPr>
    </w:p>
    <w:p w14:paraId="1BEB92A1" w14:textId="5A774FCC" w:rsidR="00AB6CC1" w:rsidRPr="00D73439" w:rsidRDefault="002416E2" w:rsidP="00D10CB1">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2E3D3AC0" wp14:editId="28955338">
            <wp:extent cx="3230880" cy="1717519"/>
            <wp:effectExtent l="0" t="0" r="7620" b="0"/>
            <wp:docPr id="11254002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00221" name="Picture 1" descr="A screenshot of a phone&#10;&#10;AI-generated content may be incorrect."/>
                    <pic:cNvPicPr/>
                  </pic:nvPicPr>
                  <pic:blipFill rotWithShape="1">
                    <a:blip r:embed="rId34"/>
                    <a:srcRect t="43148" b="32315"/>
                    <a:stretch>
                      <a:fillRect/>
                    </a:stretch>
                  </pic:blipFill>
                  <pic:spPr bwMode="auto">
                    <a:xfrm>
                      <a:off x="0" y="0"/>
                      <a:ext cx="3237863" cy="1721231"/>
                    </a:xfrm>
                    <a:prstGeom prst="rect">
                      <a:avLst/>
                    </a:prstGeom>
                    <a:ln>
                      <a:noFill/>
                    </a:ln>
                    <a:extLst>
                      <a:ext uri="{53640926-AAD7-44D8-BBD7-CCE9431645EC}">
                        <a14:shadowObscured xmlns:a14="http://schemas.microsoft.com/office/drawing/2010/main"/>
                      </a:ext>
                    </a:extLst>
                  </pic:spPr>
                </pic:pic>
              </a:graphicData>
            </a:graphic>
          </wp:inline>
        </w:drawing>
      </w:r>
    </w:p>
    <w:p w14:paraId="26B172EE" w14:textId="1AD78980" w:rsidR="00D73439" w:rsidRPr="00616918" w:rsidRDefault="004D1922" w:rsidP="00D10CB1">
      <w:pPr>
        <w:jc w:val="center"/>
        <w:rPr>
          <w:rFonts w:cs="Times New Roman"/>
          <w:color w:val="000000" w:themeColor="text1"/>
          <w:sz w:val="26"/>
          <w:szCs w:val="26"/>
        </w:rPr>
      </w:pPr>
      <w:r w:rsidRPr="00616918">
        <w:rPr>
          <w:rFonts w:cs="Times New Roman"/>
          <w:b/>
          <w:bCs/>
          <w:color w:val="000000" w:themeColor="text1"/>
          <w:sz w:val="26"/>
          <w:szCs w:val="26"/>
        </w:rPr>
        <w:lastRenderedPageBreak/>
        <w:t>Hình 2</w:t>
      </w:r>
      <w:r w:rsidR="007F622C" w:rsidRPr="00616918">
        <w:rPr>
          <w:rFonts w:cs="Times New Roman"/>
          <w:b/>
          <w:bCs/>
          <w:color w:val="000000" w:themeColor="text1"/>
          <w:sz w:val="26"/>
          <w:szCs w:val="26"/>
        </w:rPr>
        <w:t>7</w:t>
      </w:r>
      <w:r w:rsidRPr="00616918">
        <w:rPr>
          <w:rFonts w:cs="Times New Roman"/>
          <w:b/>
          <w:bCs/>
          <w:color w:val="000000" w:themeColor="text1"/>
          <w:sz w:val="26"/>
          <w:szCs w:val="26"/>
        </w:rPr>
        <w:t xml:space="preserve">. </w:t>
      </w:r>
      <w:r w:rsidR="00D73439" w:rsidRPr="00D73439">
        <w:rPr>
          <w:rFonts w:cs="Times New Roman"/>
          <w:color w:val="000000" w:themeColor="text1"/>
          <w:sz w:val="26"/>
          <w:szCs w:val="26"/>
        </w:rPr>
        <w:t>Chạm đôi: Màu xanh dương, trạng thái "Nhấn đúp", tự reset sau 500ms</w:t>
      </w:r>
    </w:p>
    <w:p w14:paraId="2F64ADE5" w14:textId="77777777" w:rsidR="00C647A2" w:rsidRPr="00616918" w:rsidRDefault="00C647A2" w:rsidP="00D10CB1">
      <w:pPr>
        <w:jc w:val="center"/>
        <w:rPr>
          <w:rFonts w:cs="Times New Roman"/>
          <w:color w:val="000000" w:themeColor="text1"/>
          <w:sz w:val="26"/>
          <w:szCs w:val="26"/>
        </w:rPr>
      </w:pPr>
    </w:p>
    <w:p w14:paraId="162F9169" w14:textId="4FA5A99A" w:rsidR="00C647A2" w:rsidRPr="00D73439" w:rsidRDefault="00410C45" w:rsidP="00D10CB1">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21686AEA" wp14:editId="353B5A78">
            <wp:extent cx="3276600" cy="1728678"/>
            <wp:effectExtent l="0" t="0" r="0" b="5080"/>
            <wp:docPr id="1436521537"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21537" name="Picture 1" descr="Screens screenshot of a phone&#10;&#10;AI-generated content may be incorrect."/>
                    <pic:cNvPicPr/>
                  </pic:nvPicPr>
                  <pic:blipFill rotWithShape="1">
                    <a:blip r:embed="rId35"/>
                    <a:srcRect t="43333" b="32315"/>
                    <a:stretch>
                      <a:fillRect/>
                    </a:stretch>
                  </pic:blipFill>
                  <pic:spPr bwMode="auto">
                    <a:xfrm>
                      <a:off x="0" y="0"/>
                      <a:ext cx="3293942" cy="1737827"/>
                    </a:xfrm>
                    <a:prstGeom prst="rect">
                      <a:avLst/>
                    </a:prstGeom>
                    <a:ln>
                      <a:noFill/>
                    </a:ln>
                    <a:extLst>
                      <a:ext uri="{53640926-AAD7-44D8-BBD7-CCE9431645EC}">
                        <a14:shadowObscured xmlns:a14="http://schemas.microsoft.com/office/drawing/2010/main"/>
                      </a:ext>
                    </a:extLst>
                  </pic:spPr>
                </pic:pic>
              </a:graphicData>
            </a:graphic>
          </wp:inline>
        </w:drawing>
      </w:r>
    </w:p>
    <w:p w14:paraId="0092D162" w14:textId="1F18EDA1" w:rsidR="00D73439" w:rsidRPr="00616918" w:rsidRDefault="004D1922" w:rsidP="00D10CB1">
      <w:pPr>
        <w:jc w:val="center"/>
        <w:rPr>
          <w:rFonts w:cs="Times New Roman"/>
          <w:color w:val="000000" w:themeColor="text1"/>
          <w:sz w:val="26"/>
          <w:szCs w:val="26"/>
        </w:rPr>
      </w:pPr>
      <w:r w:rsidRPr="00616918">
        <w:rPr>
          <w:rFonts w:cs="Times New Roman"/>
          <w:b/>
          <w:bCs/>
          <w:color w:val="000000" w:themeColor="text1"/>
          <w:sz w:val="26"/>
          <w:szCs w:val="26"/>
        </w:rPr>
        <w:t xml:space="preserve">Hình </w:t>
      </w:r>
      <w:r w:rsidR="007F622C" w:rsidRPr="00616918">
        <w:rPr>
          <w:rFonts w:cs="Times New Roman"/>
          <w:b/>
          <w:bCs/>
          <w:color w:val="000000" w:themeColor="text1"/>
          <w:sz w:val="26"/>
          <w:szCs w:val="26"/>
        </w:rPr>
        <w:t>28</w:t>
      </w:r>
      <w:r w:rsidRPr="00616918">
        <w:rPr>
          <w:rFonts w:cs="Times New Roman"/>
          <w:b/>
          <w:bCs/>
          <w:color w:val="000000" w:themeColor="text1"/>
          <w:sz w:val="26"/>
          <w:szCs w:val="26"/>
        </w:rPr>
        <w:t xml:space="preserve">. </w:t>
      </w:r>
      <w:r w:rsidR="00D73439" w:rsidRPr="00D73439">
        <w:rPr>
          <w:rFonts w:cs="Times New Roman"/>
          <w:color w:val="000000" w:themeColor="text1"/>
          <w:sz w:val="26"/>
          <w:szCs w:val="26"/>
        </w:rPr>
        <w:t>Giữ lâu: Màu cam, trạng thái "Giữ lâu", reset khi thả ra</w:t>
      </w:r>
    </w:p>
    <w:p w14:paraId="3BD3FCB3" w14:textId="77777777" w:rsidR="00324390" w:rsidRPr="00D73439" w:rsidRDefault="00324390" w:rsidP="00D10CB1">
      <w:pPr>
        <w:jc w:val="center"/>
        <w:rPr>
          <w:rFonts w:cs="Times New Roman"/>
          <w:color w:val="000000" w:themeColor="text1"/>
          <w:sz w:val="26"/>
          <w:szCs w:val="26"/>
        </w:rPr>
      </w:pPr>
    </w:p>
    <w:p w14:paraId="1B774391" w14:textId="77777777" w:rsidR="00D73439" w:rsidRPr="00D73439" w:rsidRDefault="00D73439" w:rsidP="00F12EDB">
      <w:pPr>
        <w:numPr>
          <w:ilvl w:val="0"/>
          <w:numId w:val="88"/>
        </w:numPr>
        <w:rPr>
          <w:rFonts w:cs="Times New Roman"/>
          <w:color w:val="000000" w:themeColor="text1"/>
          <w:sz w:val="26"/>
          <w:szCs w:val="26"/>
        </w:rPr>
      </w:pPr>
      <w:r w:rsidRPr="00D73439">
        <w:rPr>
          <w:rFonts w:cs="Times New Roman"/>
          <w:color w:val="000000" w:themeColor="text1"/>
          <w:sz w:val="26"/>
          <w:szCs w:val="26"/>
        </w:rPr>
        <w:t>AnimatedContainer với chuyển màu mượt</w:t>
      </w:r>
    </w:p>
    <w:p w14:paraId="4967D689" w14:textId="77777777" w:rsidR="00D73439" w:rsidRPr="00D73439" w:rsidRDefault="00D73439" w:rsidP="00F12EDB">
      <w:pPr>
        <w:numPr>
          <w:ilvl w:val="0"/>
          <w:numId w:val="88"/>
        </w:numPr>
        <w:rPr>
          <w:rFonts w:cs="Times New Roman"/>
          <w:color w:val="000000" w:themeColor="text1"/>
          <w:sz w:val="26"/>
          <w:szCs w:val="26"/>
        </w:rPr>
      </w:pPr>
      <w:r w:rsidRPr="00D73439">
        <w:rPr>
          <w:rFonts w:cs="Times New Roman"/>
          <w:color w:val="000000" w:themeColor="text1"/>
          <w:sz w:val="26"/>
          <w:szCs w:val="26"/>
        </w:rPr>
        <w:t>Hiệu ứng bóng (black26, độ mờ 6)</w:t>
      </w:r>
    </w:p>
    <w:p w14:paraId="2F9E2857" w14:textId="77777777" w:rsidR="00D73439" w:rsidRPr="00D73439" w:rsidRDefault="00D73439" w:rsidP="00F12EDB">
      <w:pPr>
        <w:numPr>
          <w:ilvl w:val="0"/>
          <w:numId w:val="88"/>
        </w:numPr>
        <w:rPr>
          <w:rFonts w:cs="Times New Roman"/>
          <w:color w:val="000000" w:themeColor="text1"/>
          <w:sz w:val="26"/>
          <w:szCs w:val="26"/>
        </w:rPr>
      </w:pPr>
      <w:r w:rsidRPr="00D73439">
        <w:rPr>
          <w:rFonts w:cs="Times New Roman"/>
          <w:color w:val="000000" w:themeColor="text1"/>
          <w:sz w:val="26"/>
          <w:szCs w:val="26"/>
        </w:rPr>
        <w:t>Hiển thị trạng thái bên dưới vùng tương tác</w:t>
      </w:r>
    </w:p>
    <w:p w14:paraId="617E563D" w14:textId="77777777" w:rsidR="00D73439" w:rsidRPr="00D73439" w:rsidRDefault="00D73439" w:rsidP="00F12EDB">
      <w:pPr>
        <w:numPr>
          <w:ilvl w:val="0"/>
          <w:numId w:val="88"/>
        </w:numPr>
        <w:rPr>
          <w:rFonts w:cs="Times New Roman"/>
          <w:color w:val="000000" w:themeColor="text1"/>
          <w:sz w:val="26"/>
          <w:szCs w:val="26"/>
        </w:rPr>
      </w:pPr>
      <w:r w:rsidRPr="00D73439">
        <w:rPr>
          <w:rFonts w:cs="Times New Roman"/>
          <w:color w:val="000000" w:themeColor="text1"/>
          <w:sz w:val="26"/>
          <w:szCs w:val="26"/>
        </w:rPr>
        <w:t>Phản hồi thêm ở cấp độ card</w:t>
      </w:r>
    </w:p>
    <w:p w14:paraId="46BF4AAF" w14:textId="77777777" w:rsidR="00D73439" w:rsidRPr="00616918" w:rsidRDefault="00D73439" w:rsidP="00D73439">
      <w:pPr>
        <w:rPr>
          <w:rFonts w:cs="Times New Roman"/>
          <w:b/>
          <w:bCs/>
          <w:color w:val="000000" w:themeColor="text1"/>
          <w:sz w:val="26"/>
          <w:szCs w:val="26"/>
        </w:rPr>
      </w:pPr>
      <w:r w:rsidRPr="00D73439">
        <w:rPr>
          <w:rFonts w:cs="Times New Roman"/>
          <w:b/>
          <w:bCs/>
          <w:color w:val="000000" w:themeColor="text1"/>
          <w:sz w:val="26"/>
          <w:szCs w:val="26"/>
        </w:rPr>
        <w:t>CustomInkWell:</w:t>
      </w:r>
    </w:p>
    <w:p w14:paraId="220D1759" w14:textId="5DF15428" w:rsidR="00F1310B" w:rsidRPr="00D73439" w:rsidRDefault="00F1310B" w:rsidP="00F1310B">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0E36733A" wp14:editId="59EF32BD">
            <wp:extent cx="2408129" cy="2141406"/>
            <wp:effectExtent l="0" t="0" r="0" b="0"/>
            <wp:docPr id="170076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62340" name=""/>
                    <pic:cNvPicPr/>
                  </pic:nvPicPr>
                  <pic:blipFill>
                    <a:blip r:embed="rId36"/>
                    <a:stretch>
                      <a:fillRect/>
                    </a:stretch>
                  </pic:blipFill>
                  <pic:spPr>
                    <a:xfrm>
                      <a:off x="0" y="0"/>
                      <a:ext cx="2408129" cy="2141406"/>
                    </a:xfrm>
                    <a:prstGeom prst="rect">
                      <a:avLst/>
                    </a:prstGeom>
                  </pic:spPr>
                </pic:pic>
              </a:graphicData>
            </a:graphic>
          </wp:inline>
        </w:drawing>
      </w:r>
    </w:p>
    <w:p w14:paraId="64A9E1A3" w14:textId="77777777" w:rsidR="00F1310B" w:rsidRPr="00616918" w:rsidRDefault="00F1310B" w:rsidP="00F1310B">
      <w:pPr>
        <w:jc w:val="center"/>
        <w:rPr>
          <w:rFonts w:cs="Times New Roman"/>
          <w:color w:val="000000" w:themeColor="text1"/>
          <w:sz w:val="26"/>
          <w:szCs w:val="26"/>
        </w:rPr>
      </w:pPr>
      <w:r w:rsidRPr="00616918">
        <w:rPr>
          <w:rFonts w:cs="Times New Roman"/>
          <w:b/>
          <w:bCs/>
          <w:color w:val="000000" w:themeColor="text1"/>
          <w:sz w:val="26"/>
          <w:szCs w:val="26"/>
        </w:rPr>
        <w:t xml:space="preserve">Hình 29. </w:t>
      </w:r>
      <w:r w:rsidR="00D73439" w:rsidRPr="00D73439">
        <w:rPr>
          <w:rFonts w:cs="Times New Roman"/>
          <w:color w:val="000000" w:themeColor="text1"/>
          <w:sz w:val="26"/>
          <w:szCs w:val="26"/>
        </w:rPr>
        <w:t>Chạm: Trạng thái "Bạn đã chạm 1 lần!"</w:t>
      </w:r>
    </w:p>
    <w:p w14:paraId="199FCF4D" w14:textId="77777777" w:rsidR="00F1310B" w:rsidRPr="00616918" w:rsidRDefault="00F1310B" w:rsidP="00F1310B">
      <w:pPr>
        <w:jc w:val="center"/>
        <w:rPr>
          <w:rFonts w:cs="Times New Roman"/>
          <w:color w:val="000000" w:themeColor="text1"/>
          <w:sz w:val="26"/>
          <w:szCs w:val="26"/>
        </w:rPr>
      </w:pPr>
    </w:p>
    <w:p w14:paraId="1AECF36C" w14:textId="43DFBF9B" w:rsidR="00F1310B" w:rsidRPr="00616918" w:rsidRDefault="00177839" w:rsidP="00F1310B">
      <w:pPr>
        <w:jc w:val="center"/>
        <w:rPr>
          <w:rFonts w:cs="Times New Roman"/>
          <w:color w:val="000000" w:themeColor="text1"/>
          <w:sz w:val="26"/>
          <w:szCs w:val="26"/>
        </w:rPr>
      </w:pPr>
      <w:r w:rsidRPr="00616918">
        <w:rPr>
          <w:rFonts w:cs="Times New Roman"/>
          <w:color w:val="000000" w:themeColor="text1"/>
          <w:sz w:val="26"/>
          <w:szCs w:val="26"/>
        </w:rPr>
        <w:lastRenderedPageBreak/>
        <w:drawing>
          <wp:inline distT="0" distB="0" distL="0" distR="0" wp14:anchorId="510C7F7A" wp14:editId="678350D9">
            <wp:extent cx="2255715" cy="2118544"/>
            <wp:effectExtent l="0" t="0" r="0" b="0"/>
            <wp:docPr id="167282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25414" name=""/>
                    <pic:cNvPicPr/>
                  </pic:nvPicPr>
                  <pic:blipFill>
                    <a:blip r:embed="rId37"/>
                    <a:stretch>
                      <a:fillRect/>
                    </a:stretch>
                  </pic:blipFill>
                  <pic:spPr>
                    <a:xfrm>
                      <a:off x="0" y="0"/>
                      <a:ext cx="2255715" cy="2118544"/>
                    </a:xfrm>
                    <a:prstGeom prst="rect">
                      <a:avLst/>
                    </a:prstGeom>
                  </pic:spPr>
                </pic:pic>
              </a:graphicData>
            </a:graphic>
          </wp:inline>
        </w:drawing>
      </w:r>
    </w:p>
    <w:p w14:paraId="68819320" w14:textId="77777777" w:rsidR="00F1310B" w:rsidRPr="00616918" w:rsidRDefault="00F1310B" w:rsidP="00F1310B">
      <w:pPr>
        <w:jc w:val="center"/>
        <w:rPr>
          <w:rFonts w:cs="Times New Roman"/>
          <w:color w:val="000000" w:themeColor="text1"/>
          <w:sz w:val="26"/>
          <w:szCs w:val="26"/>
        </w:rPr>
      </w:pPr>
      <w:r w:rsidRPr="00616918">
        <w:rPr>
          <w:rFonts w:cs="Times New Roman"/>
          <w:b/>
          <w:bCs/>
          <w:color w:val="000000" w:themeColor="text1"/>
          <w:sz w:val="26"/>
          <w:szCs w:val="26"/>
        </w:rPr>
        <w:t>Hình 30.</w:t>
      </w:r>
      <w:r w:rsidRPr="00616918">
        <w:rPr>
          <w:rFonts w:cs="Times New Roman"/>
          <w:color w:val="000000" w:themeColor="text1"/>
          <w:sz w:val="26"/>
          <w:szCs w:val="26"/>
        </w:rPr>
        <w:t xml:space="preserve"> </w:t>
      </w:r>
      <w:r w:rsidR="00D73439" w:rsidRPr="00D73439">
        <w:rPr>
          <w:rFonts w:cs="Times New Roman"/>
          <w:color w:val="000000" w:themeColor="text1"/>
          <w:sz w:val="26"/>
          <w:szCs w:val="26"/>
        </w:rPr>
        <w:t>Chạm đôi: Trạng thái "Bạn đã chạm đúp!"</w:t>
      </w:r>
    </w:p>
    <w:p w14:paraId="1F74A603" w14:textId="77777777" w:rsidR="00177839" w:rsidRPr="00616918" w:rsidRDefault="00177839" w:rsidP="00F1310B">
      <w:pPr>
        <w:jc w:val="center"/>
        <w:rPr>
          <w:rFonts w:cs="Times New Roman"/>
          <w:color w:val="000000" w:themeColor="text1"/>
          <w:sz w:val="26"/>
          <w:szCs w:val="26"/>
        </w:rPr>
      </w:pPr>
    </w:p>
    <w:p w14:paraId="0EF681BD" w14:textId="59666E73" w:rsidR="00177839" w:rsidRPr="00616918" w:rsidRDefault="000E7D87" w:rsidP="00F1310B">
      <w:pPr>
        <w:jc w:val="center"/>
        <w:rPr>
          <w:rFonts w:cs="Times New Roman"/>
          <w:color w:val="000000" w:themeColor="text1"/>
          <w:sz w:val="26"/>
          <w:szCs w:val="26"/>
        </w:rPr>
      </w:pPr>
      <w:r w:rsidRPr="00616918">
        <w:rPr>
          <w:rFonts w:cs="Times New Roman"/>
          <w:color w:val="000000" w:themeColor="text1"/>
          <w:sz w:val="26"/>
          <w:szCs w:val="26"/>
        </w:rPr>
        <w:drawing>
          <wp:inline distT="0" distB="0" distL="0" distR="0" wp14:anchorId="49A811FC" wp14:editId="4FC6D314">
            <wp:extent cx="2263336" cy="2103302"/>
            <wp:effectExtent l="0" t="0" r="3810" b="0"/>
            <wp:docPr id="174874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8195" name=""/>
                    <pic:cNvPicPr/>
                  </pic:nvPicPr>
                  <pic:blipFill>
                    <a:blip r:embed="rId38"/>
                    <a:stretch>
                      <a:fillRect/>
                    </a:stretch>
                  </pic:blipFill>
                  <pic:spPr>
                    <a:xfrm>
                      <a:off x="0" y="0"/>
                      <a:ext cx="2263336" cy="2103302"/>
                    </a:xfrm>
                    <a:prstGeom prst="rect">
                      <a:avLst/>
                    </a:prstGeom>
                  </pic:spPr>
                </pic:pic>
              </a:graphicData>
            </a:graphic>
          </wp:inline>
        </w:drawing>
      </w:r>
    </w:p>
    <w:p w14:paraId="1936CF58" w14:textId="77485FEC" w:rsidR="00D73439" w:rsidRPr="00D73439" w:rsidRDefault="00F1310B" w:rsidP="00F1310B">
      <w:pPr>
        <w:jc w:val="center"/>
        <w:rPr>
          <w:rFonts w:cs="Times New Roman"/>
          <w:color w:val="000000" w:themeColor="text1"/>
          <w:sz w:val="26"/>
          <w:szCs w:val="26"/>
        </w:rPr>
      </w:pPr>
      <w:r w:rsidRPr="00616918">
        <w:rPr>
          <w:rFonts w:cs="Times New Roman"/>
          <w:b/>
          <w:bCs/>
          <w:color w:val="000000" w:themeColor="text1"/>
          <w:sz w:val="26"/>
          <w:szCs w:val="26"/>
        </w:rPr>
        <w:t xml:space="preserve">Hình 31. </w:t>
      </w:r>
      <w:r w:rsidR="00D73439" w:rsidRPr="00D73439">
        <w:rPr>
          <w:rFonts w:cs="Times New Roman"/>
          <w:color w:val="000000" w:themeColor="text1"/>
          <w:sz w:val="26"/>
          <w:szCs w:val="26"/>
        </w:rPr>
        <w:t>Giữ lâu: Trạng thái "Bạn đã giữ lâu!"</w:t>
      </w:r>
    </w:p>
    <w:p w14:paraId="66BD2F05" w14:textId="77777777" w:rsidR="00D73439" w:rsidRPr="00D73439" w:rsidRDefault="00D73439" w:rsidP="00F12EDB">
      <w:pPr>
        <w:numPr>
          <w:ilvl w:val="0"/>
          <w:numId w:val="89"/>
        </w:numPr>
        <w:rPr>
          <w:rFonts w:cs="Times New Roman"/>
          <w:color w:val="000000" w:themeColor="text1"/>
          <w:sz w:val="26"/>
          <w:szCs w:val="26"/>
        </w:rPr>
      </w:pPr>
      <w:r w:rsidRPr="00D73439">
        <w:rPr>
          <w:rFonts w:cs="Times New Roman"/>
          <w:color w:val="000000" w:themeColor="text1"/>
          <w:sz w:val="26"/>
          <w:szCs w:val="26"/>
        </w:rPr>
        <w:t>Hiệu ứng gợn sóng Material (tealAccent splash)</w:t>
      </w:r>
    </w:p>
    <w:p w14:paraId="02C1BAAC" w14:textId="77777777" w:rsidR="00D73439" w:rsidRPr="00D73439" w:rsidRDefault="00D73439" w:rsidP="00F12EDB">
      <w:pPr>
        <w:numPr>
          <w:ilvl w:val="0"/>
          <w:numId w:val="89"/>
        </w:numPr>
        <w:rPr>
          <w:rFonts w:cs="Times New Roman"/>
          <w:color w:val="000000" w:themeColor="text1"/>
          <w:sz w:val="26"/>
          <w:szCs w:val="26"/>
        </w:rPr>
      </w:pPr>
      <w:r w:rsidRPr="00D73439">
        <w:rPr>
          <w:rFonts w:cs="Times New Roman"/>
          <w:color w:val="000000" w:themeColor="text1"/>
          <w:sz w:val="26"/>
          <w:szCs w:val="26"/>
        </w:rPr>
        <w:t>Lớp phủ highlight (teal, độ mờ 0.3)</w:t>
      </w:r>
    </w:p>
    <w:p w14:paraId="5D230285" w14:textId="77777777" w:rsidR="00D73439" w:rsidRPr="00D73439" w:rsidRDefault="00D73439" w:rsidP="00F12EDB">
      <w:pPr>
        <w:numPr>
          <w:ilvl w:val="0"/>
          <w:numId w:val="89"/>
        </w:numPr>
        <w:rPr>
          <w:rFonts w:cs="Times New Roman"/>
          <w:color w:val="000000" w:themeColor="text1"/>
          <w:sz w:val="26"/>
          <w:szCs w:val="26"/>
        </w:rPr>
      </w:pPr>
      <w:r w:rsidRPr="00D73439">
        <w:rPr>
          <w:rFonts w:cs="Times New Roman"/>
          <w:color w:val="000000" w:themeColor="text1"/>
          <w:sz w:val="26"/>
          <w:szCs w:val="26"/>
        </w:rPr>
        <w:t>Góc bo tròn với viền cắt</w:t>
      </w:r>
    </w:p>
    <w:p w14:paraId="23247E57" w14:textId="77777777" w:rsidR="00D73439" w:rsidRPr="00D73439" w:rsidRDefault="00D73439" w:rsidP="00F12EDB">
      <w:pPr>
        <w:numPr>
          <w:ilvl w:val="0"/>
          <w:numId w:val="89"/>
        </w:numPr>
        <w:rPr>
          <w:rFonts w:cs="Times New Roman"/>
          <w:color w:val="000000" w:themeColor="text1"/>
          <w:sz w:val="26"/>
          <w:szCs w:val="26"/>
        </w:rPr>
      </w:pPr>
      <w:r w:rsidRPr="00D73439">
        <w:rPr>
          <w:rFonts w:cs="Times New Roman"/>
          <w:color w:val="000000" w:themeColor="text1"/>
          <w:sz w:val="26"/>
          <w:szCs w:val="26"/>
        </w:rPr>
        <w:t>Trạng thái giữ nguyên đến thao tác tiếp theo</w:t>
      </w:r>
    </w:p>
    <w:p w14:paraId="4A0F87CD" w14:textId="77777777" w:rsidR="00D73439" w:rsidRPr="00D73439" w:rsidRDefault="00D73439" w:rsidP="00F12EDB">
      <w:pPr>
        <w:numPr>
          <w:ilvl w:val="0"/>
          <w:numId w:val="89"/>
        </w:numPr>
        <w:rPr>
          <w:rFonts w:cs="Times New Roman"/>
          <w:color w:val="000000" w:themeColor="text1"/>
          <w:sz w:val="26"/>
          <w:szCs w:val="26"/>
        </w:rPr>
      </w:pPr>
      <w:r w:rsidRPr="00D73439">
        <w:rPr>
          <w:rFonts w:cs="Times New Roman"/>
          <w:color w:val="000000" w:themeColor="text1"/>
          <w:sz w:val="26"/>
          <w:szCs w:val="26"/>
        </w:rPr>
        <w:t>Phản hồi thêm ở cấp độ card</w:t>
      </w:r>
    </w:p>
    <w:p w14:paraId="50D9A627" w14:textId="77777777" w:rsidR="00D73439" w:rsidRPr="00616918" w:rsidRDefault="00D73439" w:rsidP="001B7C2B">
      <w:pPr>
        <w:pStyle w:val="Heading3"/>
        <w:rPr>
          <w:rFonts w:ascii="Times New Roman" w:hAnsi="Times New Roman" w:cs="Times New Roman"/>
          <w:color w:val="000000" w:themeColor="text1"/>
        </w:rPr>
      </w:pPr>
      <w:bookmarkStart w:id="46" w:name="_Toc211333829"/>
      <w:r w:rsidRPr="00616918">
        <w:rPr>
          <w:rFonts w:ascii="Times New Roman" w:hAnsi="Times New Roman" w:cs="Times New Roman"/>
          <w:color w:val="000000" w:themeColor="text1"/>
        </w:rPr>
        <w:t>2.3. Tổ chức Card</w:t>
      </w:r>
      <w:bookmarkEnd w:id="46"/>
    </w:p>
    <w:p w14:paraId="48C80879"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Interactive Controls Card:</w:t>
      </w:r>
    </w:p>
    <w:p w14:paraId="3CF9EFC9" w14:textId="77777777" w:rsidR="00D73439" w:rsidRPr="00D73439" w:rsidRDefault="00D73439" w:rsidP="00F12EDB">
      <w:pPr>
        <w:numPr>
          <w:ilvl w:val="0"/>
          <w:numId w:val="90"/>
        </w:numPr>
        <w:rPr>
          <w:rFonts w:cs="Times New Roman"/>
          <w:color w:val="000000" w:themeColor="text1"/>
          <w:sz w:val="26"/>
          <w:szCs w:val="26"/>
        </w:rPr>
      </w:pPr>
      <w:r w:rsidRPr="00D73439">
        <w:rPr>
          <w:rFonts w:cs="Times New Roman"/>
          <w:color w:val="000000" w:themeColor="text1"/>
          <w:sz w:val="26"/>
          <w:szCs w:val="26"/>
        </w:rPr>
        <w:t>Nhóm Switch, Checkbox, Radio trong một card</w:t>
      </w:r>
    </w:p>
    <w:p w14:paraId="5B70C616" w14:textId="77777777" w:rsidR="00D73439" w:rsidRPr="00D73439" w:rsidRDefault="00D73439" w:rsidP="00F12EDB">
      <w:pPr>
        <w:numPr>
          <w:ilvl w:val="0"/>
          <w:numId w:val="90"/>
        </w:numPr>
        <w:rPr>
          <w:rFonts w:cs="Times New Roman"/>
          <w:color w:val="000000" w:themeColor="text1"/>
          <w:sz w:val="26"/>
          <w:szCs w:val="26"/>
        </w:rPr>
      </w:pPr>
      <w:r w:rsidRPr="00D73439">
        <w:rPr>
          <w:rFonts w:cs="Times New Roman"/>
          <w:color w:val="000000" w:themeColor="text1"/>
          <w:sz w:val="26"/>
          <w:szCs w:val="26"/>
        </w:rPr>
        <w:t>Gạch ngang ngăn tiêu đề với nội dung</w:t>
      </w:r>
    </w:p>
    <w:p w14:paraId="106C328E" w14:textId="77777777" w:rsidR="00D73439" w:rsidRPr="00D73439" w:rsidRDefault="00D73439" w:rsidP="00F12EDB">
      <w:pPr>
        <w:numPr>
          <w:ilvl w:val="0"/>
          <w:numId w:val="90"/>
        </w:numPr>
        <w:rPr>
          <w:rFonts w:cs="Times New Roman"/>
          <w:color w:val="000000" w:themeColor="text1"/>
          <w:sz w:val="26"/>
          <w:szCs w:val="26"/>
        </w:rPr>
      </w:pPr>
      <w:r w:rsidRPr="00D73439">
        <w:rPr>
          <w:rFonts w:cs="Times New Roman"/>
          <w:color w:val="000000" w:themeColor="text1"/>
          <w:sz w:val="26"/>
          <w:szCs w:val="26"/>
        </w:rPr>
        <w:lastRenderedPageBreak/>
        <w:t>Bố cục linh hoạt cho từng loại điều khiển</w:t>
      </w:r>
    </w:p>
    <w:p w14:paraId="21DC2F08" w14:textId="77777777" w:rsidR="00D73439" w:rsidRPr="00D73439" w:rsidRDefault="00D73439" w:rsidP="00F12EDB">
      <w:pPr>
        <w:numPr>
          <w:ilvl w:val="0"/>
          <w:numId w:val="90"/>
        </w:numPr>
        <w:rPr>
          <w:rFonts w:cs="Times New Roman"/>
          <w:color w:val="000000" w:themeColor="text1"/>
          <w:sz w:val="26"/>
          <w:szCs w:val="26"/>
        </w:rPr>
      </w:pPr>
      <w:r w:rsidRPr="00D73439">
        <w:rPr>
          <w:rFonts w:cs="Times New Roman"/>
          <w:color w:val="000000" w:themeColor="text1"/>
          <w:sz w:val="26"/>
          <w:szCs w:val="26"/>
        </w:rPr>
        <w:t>Độ nổi 4 với góc bo tròn (16)</w:t>
      </w:r>
    </w:p>
    <w:p w14:paraId="1704F749"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Slider Card:</w:t>
      </w:r>
    </w:p>
    <w:p w14:paraId="348F79E5" w14:textId="77777777" w:rsidR="00D73439" w:rsidRPr="00D73439" w:rsidRDefault="00D73439" w:rsidP="00F12EDB">
      <w:pPr>
        <w:numPr>
          <w:ilvl w:val="0"/>
          <w:numId w:val="91"/>
        </w:numPr>
        <w:rPr>
          <w:rFonts w:cs="Times New Roman"/>
          <w:color w:val="000000" w:themeColor="text1"/>
          <w:sz w:val="26"/>
          <w:szCs w:val="26"/>
        </w:rPr>
      </w:pPr>
      <w:r w:rsidRPr="00D73439">
        <w:rPr>
          <w:rFonts w:cs="Times New Roman"/>
          <w:color w:val="000000" w:themeColor="text1"/>
          <w:sz w:val="26"/>
          <w:szCs w:val="26"/>
        </w:rPr>
        <w:t>Card riêng cho điều khiển slider</w:t>
      </w:r>
    </w:p>
    <w:p w14:paraId="7F441FE1" w14:textId="77777777" w:rsidR="00D73439" w:rsidRPr="00D73439" w:rsidRDefault="00D73439" w:rsidP="00F12EDB">
      <w:pPr>
        <w:numPr>
          <w:ilvl w:val="0"/>
          <w:numId w:val="91"/>
        </w:numPr>
        <w:rPr>
          <w:rFonts w:cs="Times New Roman"/>
          <w:color w:val="000000" w:themeColor="text1"/>
          <w:sz w:val="26"/>
          <w:szCs w:val="26"/>
        </w:rPr>
      </w:pPr>
      <w:r w:rsidRPr="00D73439">
        <w:rPr>
          <w:rFonts w:cs="Times New Roman"/>
          <w:color w:val="000000" w:themeColor="text1"/>
          <w:sz w:val="26"/>
          <w:szCs w:val="26"/>
        </w:rPr>
        <w:t>Thiết kế tối giản với hiển thị giá trị rõ ràng</w:t>
      </w:r>
    </w:p>
    <w:p w14:paraId="7387E4D5" w14:textId="77777777" w:rsidR="00D73439" w:rsidRPr="00D73439" w:rsidRDefault="00D73439" w:rsidP="00F12EDB">
      <w:pPr>
        <w:numPr>
          <w:ilvl w:val="0"/>
          <w:numId w:val="91"/>
        </w:numPr>
        <w:rPr>
          <w:rFonts w:cs="Times New Roman"/>
          <w:color w:val="000000" w:themeColor="text1"/>
          <w:sz w:val="26"/>
          <w:szCs w:val="26"/>
        </w:rPr>
      </w:pPr>
      <w:r w:rsidRPr="00D73439">
        <w:rPr>
          <w:rFonts w:cs="Times New Roman"/>
          <w:color w:val="000000" w:themeColor="text1"/>
          <w:sz w:val="26"/>
          <w:szCs w:val="26"/>
        </w:rPr>
        <w:t>Kiểu dáng nhất quán với các card khác</w:t>
      </w:r>
    </w:p>
    <w:p w14:paraId="3F62C760"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Gesture Cards:</w:t>
      </w:r>
    </w:p>
    <w:p w14:paraId="4B877B6D" w14:textId="77777777" w:rsidR="00D73439" w:rsidRPr="00D73439" w:rsidRDefault="00D73439" w:rsidP="00F12EDB">
      <w:pPr>
        <w:numPr>
          <w:ilvl w:val="0"/>
          <w:numId w:val="92"/>
        </w:numPr>
        <w:rPr>
          <w:rFonts w:cs="Times New Roman"/>
          <w:color w:val="000000" w:themeColor="text1"/>
          <w:sz w:val="26"/>
          <w:szCs w:val="26"/>
        </w:rPr>
      </w:pPr>
      <w:r w:rsidRPr="00D73439">
        <w:rPr>
          <w:rFonts w:cs="Times New Roman"/>
          <w:color w:val="000000" w:themeColor="text1"/>
          <w:sz w:val="26"/>
          <w:szCs w:val="26"/>
        </w:rPr>
        <w:t>Card riêng cho GestureDetector và InkWell</w:t>
      </w:r>
    </w:p>
    <w:p w14:paraId="2796DE5D" w14:textId="77777777" w:rsidR="00D73439" w:rsidRPr="00D73439" w:rsidRDefault="00D73439" w:rsidP="00F12EDB">
      <w:pPr>
        <w:numPr>
          <w:ilvl w:val="0"/>
          <w:numId w:val="92"/>
        </w:numPr>
        <w:rPr>
          <w:rFonts w:cs="Times New Roman"/>
          <w:color w:val="000000" w:themeColor="text1"/>
          <w:sz w:val="26"/>
          <w:szCs w:val="26"/>
        </w:rPr>
      </w:pPr>
      <w:r w:rsidRPr="00D73439">
        <w:rPr>
          <w:rFonts w:cs="Times New Roman"/>
          <w:color w:val="000000" w:themeColor="text1"/>
          <w:sz w:val="26"/>
          <w:szCs w:val="26"/>
        </w:rPr>
        <w:t>Vùng demo với hướng dẫn rõ ràng</w:t>
      </w:r>
    </w:p>
    <w:p w14:paraId="61DD607D" w14:textId="77777777" w:rsidR="00D73439" w:rsidRPr="00D73439" w:rsidRDefault="00D73439" w:rsidP="00F12EDB">
      <w:pPr>
        <w:numPr>
          <w:ilvl w:val="0"/>
          <w:numId w:val="92"/>
        </w:numPr>
        <w:rPr>
          <w:rFonts w:cs="Times New Roman"/>
          <w:color w:val="000000" w:themeColor="text1"/>
          <w:sz w:val="26"/>
          <w:szCs w:val="26"/>
        </w:rPr>
      </w:pPr>
      <w:r w:rsidRPr="00D73439">
        <w:rPr>
          <w:rFonts w:cs="Times New Roman"/>
          <w:color w:val="000000" w:themeColor="text1"/>
          <w:sz w:val="26"/>
          <w:szCs w:val="26"/>
        </w:rPr>
        <w:t>Phản hồi thao tác cả bên trong widget và ở cấp độ card</w:t>
      </w:r>
    </w:p>
    <w:p w14:paraId="04CB78ED" w14:textId="77777777" w:rsidR="00D73439" w:rsidRPr="00D73439" w:rsidRDefault="00D73439" w:rsidP="00F12EDB">
      <w:pPr>
        <w:numPr>
          <w:ilvl w:val="0"/>
          <w:numId w:val="92"/>
        </w:numPr>
        <w:rPr>
          <w:rFonts w:cs="Times New Roman"/>
          <w:color w:val="000000" w:themeColor="text1"/>
          <w:sz w:val="26"/>
          <w:szCs w:val="26"/>
        </w:rPr>
      </w:pPr>
      <w:r w:rsidRPr="00D73439">
        <w:rPr>
          <w:rFonts w:cs="Times New Roman"/>
          <w:color w:val="000000" w:themeColor="text1"/>
          <w:sz w:val="26"/>
          <w:szCs w:val="26"/>
        </w:rPr>
        <w:t>So sánh trực quan giữa animation tùy chỉnh và hiệu ứng mực Material</w:t>
      </w:r>
    </w:p>
    <w:p w14:paraId="0CEAC397" w14:textId="77777777" w:rsidR="00D73439" w:rsidRPr="00616918" w:rsidRDefault="00D73439" w:rsidP="001B7C2B">
      <w:pPr>
        <w:pStyle w:val="Heading3"/>
        <w:rPr>
          <w:rFonts w:ascii="Times New Roman" w:hAnsi="Times New Roman" w:cs="Times New Roman"/>
          <w:color w:val="000000" w:themeColor="text1"/>
        </w:rPr>
      </w:pPr>
      <w:bookmarkStart w:id="47" w:name="_Toc211333830"/>
      <w:r w:rsidRPr="00616918">
        <w:rPr>
          <w:rFonts w:ascii="Times New Roman" w:hAnsi="Times New Roman" w:cs="Times New Roman"/>
          <w:color w:val="000000" w:themeColor="text1"/>
        </w:rPr>
        <w:t>2.4. Luồng quản lý State</w:t>
      </w:r>
      <w:bookmarkEnd w:id="47"/>
    </w:p>
    <w:p w14:paraId="255E20C5"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Kiến trúc State của Part 2:</w:t>
      </w:r>
    </w:p>
    <w:p w14:paraId="271BDFCA"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Tương tác người dùng</w:t>
      </w:r>
    </w:p>
    <w:p w14:paraId="73650107"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04E54FAD"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CustomWidget (con) xử lý giao diện cục bộ</w:t>
      </w:r>
    </w:p>
    <w:p w14:paraId="6C2E4323"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45D284C2"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Callback truyền lên _CardWidget</w:t>
      </w:r>
    </w:p>
    <w:p w14:paraId="383BE7CF"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6D38C82A"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_CardWidget có thể theo dõi thêm state</w:t>
      </w:r>
    </w:p>
    <w:p w14:paraId="3663D68A"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2F2A3989"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Callback truyền lên Part2Page</w:t>
      </w:r>
    </w:p>
    <w:p w14:paraId="01EE089A"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23CCA888"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setState() cập nhật state Part2Page</w:t>
      </w:r>
    </w:p>
    <w:p w14:paraId="7D6A1FCE"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6B530DBB"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Framework rebuild các widget bị ảnh hưởng</w:t>
      </w:r>
    </w:p>
    <w:p w14:paraId="6C42AE59"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5527906E"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lastRenderedPageBreak/>
        <w:t>State mới truyền xuống các widget con</w:t>
      </w:r>
    </w:p>
    <w:p w14:paraId="69DCAECA"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Ví dụ - Luồng Switch:</w:t>
      </w:r>
    </w:p>
    <w:p w14:paraId="522A6BA0"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Người dùng bấm CustomSwitch</w:t>
      </w:r>
    </w:p>
    <w:p w14:paraId="406FB6B6"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18C138F0"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CustomSwitch._CustomSwitchState.onChanged</w:t>
      </w:r>
    </w:p>
    <w:p w14:paraId="47B21A57"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16A95C91"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setState cập nhật _isOn (cục bộ)</w:t>
      </w:r>
    </w:p>
    <w:p w14:paraId="7A50DBCC"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0B0D1900"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widget.onChanged(value) gọi widget cha</w:t>
      </w:r>
    </w:p>
    <w:p w14:paraId="1084BA18"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4EE3DAD2"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_InteractiveControlsCard.onSwitchChanged</w:t>
      </w:r>
    </w:p>
    <w:p w14:paraId="164E9BA9"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60B64F0D"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Part2Page._Part2PageState.setState</w:t>
      </w:r>
    </w:p>
    <w:p w14:paraId="4D038974"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1BBCF7EA"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_switchValue được cập nhật</w:t>
      </w:r>
    </w:p>
    <w:p w14:paraId="3B7F9E81"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 xml:space="preserve">    ↓</w:t>
      </w:r>
    </w:p>
    <w:p w14:paraId="29F0942E" w14:textId="77777777" w:rsidR="00D73439" w:rsidRPr="00D73439" w:rsidRDefault="00D73439" w:rsidP="00D73439">
      <w:pPr>
        <w:rPr>
          <w:rFonts w:cs="Times New Roman"/>
          <w:color w:val="000000" w:themeColor="text1"/>
          <w:sz w:val="26"/>
          <w:szCs w:val="26"/>
        </w:rPr>
      </w:pPr>
      <w:r w:rsidRPr="00D73439">
        <w:rPr>
          <w:rFonts w:cs="Times New Roman"/>
          <w:color w:val="000000" w:themeColor="text1"/>
          <w:sz w:val="26"/>
          <w:szCs w:val="26"/>
        </w:rPr>
        <w:t>Rebuild: switchValue mới truyền xuống CustomSwitch</w:t>
      </w:r>
    </w:p>
    <w:p w14:paraId="0D716FF9" w14:textId="77777777" w:rsidR="00D73439" w:rsidRPr="00616918" w:rsidRDefault="00D73439" w:rsidP="001B7C2B">
      <w:pPr>
        <w:pStyle w:val="Heading3"/>
        <w:rPr>
          <w:rFonts w:ascii="Times New Roman" w:hAnsi="Times New Roman" w:cs="Times New Roman"/>
          <w:color w:val="000000" w:themeColor="text1"/>
        </w:rPr>
      </w:pPr>
      <w:bookmarkStart w:id="48" w:name="_Toc211333831"/>
      <w:r w:rsidRPr="00616918">
        <w:rPr>
          <w:rFonts w:ascii="Times New Roman" w:hAnsi="Times New Roman" w:cs="Times New Roman"/>
          <w:color w:val="000000" w:themeColor="text1"/>
        </w:rPr>
        <w:t>2.5. Tái sử dụng Component</w:t>
      </w:r>
      <w:bookmarkEnd w:id="48"/>
    </w:p>
    <w:p w14:paraId="53E14CF7" w14:textId="77777777" w:rsidR="00D73439" w:rsidRPr="00D73439" w:rsidRDefault="00D73439" w:rsidP="00D73439">
      <w:pPr>
        <w:rPr>
          <w:rFonts w:cs="Times New Roman"/>
          <w:color w:val="000000" w:themeColor="text1"/>
          <w:sz w:val="26"/>
          <w:szCs w:val="26"/>
        </w:rPr>
      </w:pPr>
      <w:r w:rsidRPr="00D73439">
        <w:rPr>
          <w:rFonts w:cs="Times New Roman"/>
          <w:b/>
          <w:bCs/>
          <w:color w:val="000000" w:themeColor="text1"/>
          <w:sz w:val="26"/>
          <w:szCs w:val="26"/>
        </w:rPr>
        <w:t>Components có thể tái sử dụng của Part 2:</w:t>
      </w:r>
    </w:p>
    <w:p w14:paraId="055291B3"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CustomSwitch (StatefulWidget)</w:t>
      </w:r>
    </w:p>
    <w:p w14:paraId="4BAC3E11"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CustomCheckbox (StatefulWidget)</w:t>
      </w:r>
    </w:p>
    <w:p w14:paraId="29D5FB4D"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CustomRadio&lt;T&gt; (StatefulWidget, generic)</w:t>
      </w:r>
    </w:p>
    <w:p w14:paraId="11168CBF"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CustomSlider (StatefulWidget)</w:t>
      </w:r>
    </w:p>
    <w:p w14:paraId="292231B6"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CustomGestureDetector (StatefulWidget)</w:t>
      </w:r>
    </w:p>
    <w:p w14:paraId="1FD9E10B"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CustomInkWell (StatefulWidget)</w:t>
      </w:r>
    </w:p>
    <w:p w14:paraId="049B393E" w14:textId="77777777" w:rsidR="00D73439" w:rsidRPr="00D73439" w:rsidRDefault="00D73439" w:rsidP="00F12EDB">
      <w:pPr>
        <w:numPr>
          <w:ilvl w:val="0"/>
          <w:numId w:val="93"/>
        </w:numPr>
        <w:rPr>
          <w:rFonts w:cs="Times New Roman"/>
          <w:color w:val="000000" w:themeColor="text1"/>
          <w:sz w:val="26"/>
          <w:szCs w:val="26"/>
        </w:rPr>
      </w:pPr>
      <w:r w:rsidRPr="00D73439">
        <w:rPr>
          <w:rFonts w:cs="Times New Roman"/>
          <w:color w:val="000000" w:themeColor="text1"/>
          <w:sz w:val="26"/>
          <w:szCs w:val="26"/>
        </w:rPr>
        <w:t>4 Card widgets (StatelessWidget hoặc StatefulWidget)</w:t>
      </w:r>
    </w:p>
    <w:p w14:paraId="667733B2" w14:textId="6A8591AE" w:rsidR="00D73439" w:rsidRPr="00616918" w:rsidRDefault="00D73439" w:rsidP="00EE3E7E">
      <w:pPr>
        <w:rPr>
          <w:rFonts w:cs="Times New Roman"/>
          <w:color w:val="000000" w:themeColor="text1"/>
          <w:sz w:val="26"/>
          <w:szCs w:val="26"/>
        </w:rPr>
      </w:pPr>
      <w:r w:rsidRPr="00D73439">
        <w:rPr>
          <w:rFonts w:cs="Times New Roman"/>
          <w:b/>
          <w:bCs/>
          <w:color w:val="000000" w:themeColor="text1"/>
          <w:sz w:val="26"/>
          <w:szCs w:val="26"/>
        </w:rPr>
        <w:t>Tổng số custom widgets:</w:t>
      </w:r>
      <w:r w:rsidRPr="00D73439">
        <w:rPr>
          <w:rFonts w:cs="Times New Roman"/>
          <w:color w:val="000000" w:themeColor="text1"/>
          <w:sz w:val="26"/>
          <w:szCs w:val="26"/>
        </w:rPr>
        <w:t xml:space="preserve"> 18 widgets (12 từ Part 1 + 6 từ Part 2)</w:t>
      </w:r>
    </w:p>
    <w:p w14:paraId="2302CF18" w14:textId="77777777" w:rsidR="0082112F" w:rsidRPr="00616918" w:rsidRDefault="0082112F" w:rsidP="001B7C2B">
      <w:pPr>
        <w:pStyle w:val="Heading1"/>
        <w:rPr>
          <w:rFonts w:ascii="Times New Roman" w:hAnsi="Times New Roman" w:cs="Times New Roman"/>
          <w:color w:val="000000" w:themeColor="text1"/>
        </w:rPr>
      </w:pPr>
      <w:bookmarkStart w:id="49" w:name="_Toc211333832"/>
      <w:r w:rsidRPr="00616918">
        <w:rPr>
          <w:rFonts w:ascii="Times New Roman" w:hAnsi="Times New Roman" w:cs="Times New Roman"/>
          <w:color w:val="000000" w:themeColor="text1"/>
        </w:rPr>
        <w:lastRenderedPageBreak/>
        <w:t>V. ĐÁNH GIÁ VÀ KẾT LUẬN</w:t>
      </w:r>
      <w:bookmarkEnd w:id="49"/>
    </w:p>
    <w:p w14:paraId="3DCF9DC4" w14:textId="77777777" w:rsidR="0082112F" w:rsidRPr="00616918" w:rsidRDefault="0082112F" w:rsidP="001B7C2B">
      <w:pPr>
        <w:pStyle w:val="Heading2"/>
        <w:rPr>
          <w:rFonts w:ascii="Times New Roman" w:hAnsi="Times New Roman" w:cs="Times New Roman"/>
          <w:color w:val="000000" w:themeColor="text1"/>
        </w:rPr>
      </w:pPr>
      <w:bookmarkStart w:id="50" w:name="_Toc211333833"/>
      <w:r w:rsidRPr="00616918">
        <w:rPr>
          <w:rFonts w:ascii="Times New Roman" w:hAnsi="Times New Roman" w:cs="Times New Roman"/>
          <w:color w:val="000000" w:themeColor="text1"/>
        </w:rPr>
        <w:t>1. Đánh giá kết quả</w:t>
      </w:r>
      <w:bookmarkEnd w:id="50"/>
    </w:p>
    <w:p w14:paraId="60E43E12" w14:textId="1BFA9F9A" w:rsidR="0082112F" w:rsidRPr="00616918" w:rsidRDefault="0082112F" w:rsidP="001B7C2B">
      <w:pPr>
        <w:pStyle w:val="Heading3"/>
        <w:rPr>
          <w:rFonts w:ascii="Times New Roman" w:hAnsi="Times New Roman" w:cs="Times New Roman"/>
          <w:color w:val="000000" w:themeColor="text1"/>
        </w:rPr>
      </w:pPr>
      <w:bookmarkStart w:id="51" w:name="_Toc211333834"/>
      <w:r w:rsidRPr="00616918">
        <w:rPr>
          <w:rFonts w:ascii="Times New Roman" w:hAnsi="Times New Roman" w:cs="Times New Roman"/>
          <w:color w:val="000000" w:themeColor="text1"/>
        </w:rPr>
        <w:t>Ưu điểm</w:t>
      </w:r>
      <w:bookmarkEnd w:id="51"/>
    </w:p>
    <w:p w14:paraId="2F2E1886" w14:textId="77777777" w:rsidR="0082112F" w:rsidRPr="0082112F" w:rsidRDefault="0082112F" w:rsidP="0082112F">
      <w:pPr>
        <w:rPr>
          <w:rFonts w:cs="Times New Roman"/>
          <w:color w:val="000000" w:themeColor="text1"/>
          <w:sz w:val="26"/>
          <w:szCs w:val="26"/>
        </w:rPr>
      </w:pPr>
      <w:r w:rsidRPr="0082112F">
        <w:rPr>
          <w:rFonts w:cs="Times New Roman"/>
          <w:b/>
          <w:bCs/>
          <w:color w:val="000000" w:themeColor="text1"/>
          <w:sz w:val="26"/>
          <w:szCs w:val="26"/>
        </w:rPr>
        <w:t>Part 1:</w:t>
      </w:r>
    </w:p>
    <w:p w14:paraId="166F9A4F" w14:textId="77777777" w:rsidR="0082112F" w:rsidRPr="0082112F" w:rsidRDefault="0082112F" w:rsidP="001406EC">
      <w:pPr>
        <w:numPr>
          <w:ilvl w:val="0"/>
          <w:numId w:val="94"/>
        </w:numPr>
        <w:rPr>
          <w:rFonts w:cs="Times New Roman"/>
          <w:color w:val="000000" w:themeColor="text1"/>
          <w:sz w:val="26"/>
          <w:szCs w:val="26"/>
        </w:rPr>
      </w:pPr>
      <w:r w:rsidRPr="0082112F">
        <w:rPr>
          <w:rFonts w:cs="Times New Roman"/>
          <w:b/>
          <w:bCs/>
          <w:color w:val="000000" w:themeColor="text1"/>
          <w:sz w:val="26"/>
          <w:szCs w:val="26"/>
        </w:rPr>
        <w:t>Tổ chức Code:</w:t>
      </w:r>
      <w:r w:rsidRPr="0082112F">
        <w:rPr>
          <w:rFonts w:cs="Times New Roman"/>
          <w:color w:val="000000" w:themeColor="text1"/>
          <w:sz w:val="26"/>
          <w:szCs w:val="26"/>
        </w:rPr>
        <w:t xml:space="preserve"> </w:t>
      </w:r>
    </w:p>
    <w:p w14:paraId="527F8311"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Phân tách rõ ràng giữa StatefulWidget (xử lý logic) và StatelessWidget (hiển thị) [12][13]</w:t>
      </w:r>
    </w:p>
    <w:p w14:paraId="00D41020"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Kiến trúc widget dạng module, dễ bảo trì</w:t>
      </w:r>
    </w:p>
    <w:p w14:paraId="627B5325"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Quy ước đặt tên và cấu trúc file nhất quán</w:t>
      </w:r>
    </w:p>
    <w:p w14:paraId="3031A323" w14:textId="77777777" w:rsidR="0082112F" w:rsidRPr="0082112F" w:rsidRDefault="0082112F" w:rsidP="001406EC">
      <w:pPr>
        <w:numPr>
          <w:ilvl w:val="0"/>
          <w:numId w:val="94"/>
        </w:numPr>
        <w:rPr>
          <w:rFonts w:cs="Times New Roman"/>
          <w:color w:val="000000" w:themeColor="text1"/>
          <w:sz w:val="26"/>
          <w:szCs w:val="26"/>
        </w:rPr>
      </w:pPr>
      <w:r w:rsidRPr="0082112F">
        <w:rPr>
          <w:rFonts w:cs="Times New Roman"/>
          <w:b/>
          <w:bCs/>
          <w:color w:val="000000" w:themeColor="text1"/>
          <w:sz w:val="26"/>
          <w:szCs w:val="26"/>
        </w:rPr>
        <w:t>Tính tái sử dụng:</w:t>
      </w:r>
      <w:r w:rsidRPr="0082112F">
        <w:rPr>
          <w:rFonts w:cs="Times New Roman"/>
          <w:color w:val="000000" w:themeColor="text1"/>
          <w:sz w:val="26"/>
          <w:szCs w:val="26"/>
        </w:rPr>
        <w:t xml:space="preserve"> </w:t>
      </w:r>
    </w:p>
    <w:p w14:paraId="7B4C3BD8"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Các custom widget có thể dùng lại trong dự án khác</w:t>
      </w:r>
    </w:p>
    <w:p w14:paraId="36A0CE45"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Components được tham số hóa linh hoạt cho nhiều trường hợp khác nhau</w:t>
      </w:r>
    </w:p>
    <w:p w14:paraId="52161032"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Tuân thủ best practices của StatelessWidget với constructor const [12]</w:t>
      </w:r>
    </w:p>
    <w:p w14:paraId="337833EB" w14:textId="77777777" w:rsidR="0082112F" w:rsidRPr="0082112F" w:rsidRDefault="0082112F" w:rsidP="001406EC">
      <w:pPr>
        <w:numPr>
          <w:ilvl w:val="0"/>
          <w:numId w:val="94"/>
        </w:numPr>
        <w:rPr>
          <w:rFonts w:cs="Times New Roman"/>
          <w:color w:val="000000" w:themeColor="text1"/>
          <w:sz w:val="26"/>
          <w:szCs w:val="26"/>
        </w:rPr>
      </w:pPr>
      <w:r w:rsidRPr="0082112F">
        <w:rPr>
          <w:rFonts w:cs="Times New Roman"/>
          <w:b/>
          <w:bCs/>
          <w:color w:val="000000" w:themeColor="text1"/>
          <w:sz w:val="26"/>
          <w:szCs w:val="26"/>
        </w:rPr>
        <w:t>Trải nghiệm người dùng:</w:t>
      </w:r>
      <w:r w:rsidRPr="0082112F">
        <w:rPr>
          <w:rFonts w:cs="Times New Roman"/>
          <w:color w:val="000000" w:themeColor="text1"/>
          <w:sz w:val="26"/>
          <w:szCs w:val="26"/>
        </w:rPr>
        <w:t xml:space="preserve"> </w:t>
      </w:r>
    </w:p>
    <w:p w14:paraId="256C8B79"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Phản hồi kiểm tra rõ ràng và tức thì</w:t>
      </w:r>
    </w:p>
    <w:p w14:paraId="502F7746"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Tương tác mượt mà với phản hồi trực quan</w:t>
      </w:r>
    </w:p>
    <w:p w14:paraId="47FF9BDC"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Tổ chức card giúp dễ theo dõi</w:t>
      </w:r>
    </w:p>
    <w:p w14:paraId="340B2230"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Kiểu dáng nhất quán giữa các thành phần</w:t>
      </w:r>
    </w:p>
    <w:p w14:paraId="2A2B480E" w14:textId="77777777" w:rsidR="0082112F" w:rsidRPr="0082112F" w:rsidRDefault="0082112F" w:rsidP="001406EC">
      <w:pPr>
        <w:numPr>
          <w:ilvl w:val="0"/>
          <w:numId w:val="94"/>
        </w:numPr>
        <w:rPr>
          <w:rFonts w:cs="Times New Roman"/>
          <w:color w:val="000000" w:themeColor="text1"/>
          <w:sz w:val="26"/>
          <w:szCs w:val="26"/>
        </w:rPr>
      </w:pPr>
      <w:r w:rsidRPr="0082112F">
        <w:rPr>
          <w:rFonts w:cs="Times New Roman"/>
          <w:b/>
          <w:bCs/>
          <w:color w:val="000000" w:themeColor="text1"/>
          <w:sz w:val="26"/>
          <w:szCs w:val="26"/>
        </w:rPr>
        <w:t>Tuân thủ Material Design:</w:t>
      </w:r>
      <w:r w:rsidRPr="0082112F">
        <w:rPr>
          <w:rFonts w:cs="Times New Roman"/>
          <w:color w:val="000000" w:themeColor="text1"/>
          <w:sz w:val="26"/>
          <w:szCs w:val="26"/>
        </w:rPr>
        <w:t xml:space="preserve"> </w:t>
      </w:r>
    </w:p>
    <w:p w14:paraId="597818E7"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Theo hướng dẫn cho buttons [2][3][4][5]</w:t>
      </w:r>
    </w:p>
    <w:p w14:paraId="6F602B42"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Cách dùng FAB đúng chuẩn [1]</w:t>
      </w:r>
    </w:p>
    <w:p w14:paraId="57687EE8"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Best practices cho TextField [6]</w:t>
      </w:r>
    </w:p>
    <w:p w14:paraId="5ED974E7"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Độ nổi và khoảng cách card [11]</w:t>
      </w:r>
    </w:p>
    <w:p w14:paraId="5766ADF7" w14:textId="77777777" w:rsidR="0082112F" w:rsidRPr="0082112F" w:rsidRDefault="0082112F" w:rsidP="001406EC">
      <w:pPr>
        <w:numPr>
          <w:ilvl w:val="0"/>
          <w:numId w:val="94"/>
        </w:numPr>
        <w:rPr>
          <w:rFonts w:cs="Times New Roman"/>
          <w:color w:val="000000" w:themeColor="text1"/>
          <w:sz w:val="26"/>
          <w:szCs w:val="26"/>
        </w:rPr>
      </w:pPr>
      <w:r w:rsidRPr="0082112F">
        <w:rPr>
          <w:rFonts w:cs="Times New Roman"/>
          <w:b/>
          <w:bCs/>
          <w:color w:val="000000" w:themeColor="text1"/>
          <w:sz w:val="26"/>
          <w:szCs w:val="26"/>
        </w:rPr>
        <w:t>Quản lý State:</w:t>
      </w:r>
      <w:r w:rsidRPr="0082112F">
        <w:rPr>
          <w:rFonts w:cs="Times New Roman"/>
          <w:color w:val="000000" w:themeColor="text1"/>
          <w:sz w:val="26"/>
          <w:szCs w:val="26"/>
        </w:rPr>
        <w:t xml:space="preserve"> </w:t>
      </w:r>
    </w:p>
    <w:p w14:paraId="192CB3BA"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Triển khai StatefulWidget đúng cách [13]</w:t>
      </w:r>
    </w:p>
    <w:p w14:paraId="62F795A0"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Sử dụng setState hiệu quả</w:t>
      </w:r>
    </w:p>
    <w:p w14:paraId="4F33F7A9"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t>Quản lý vòng đời Controller [6]</w:t>
      </w:r>
    </w:p>
    <w:p w14:paraId="17B0F4C0" w14:textId="77777777" w:rsidR="0082112F" w:rsidRPr="0082112F" w:rsidRDefault="0082112F" w:rsidP="001406EC">
      <w:pPr>
        <w:numPr>
          <w:ilvl w:val="1"/>
          <w:numId w:val="94"/>
        </w:numPr>
        <w:rPr>
          <w:rFonts w:cs="Times New Roman"/>
          <w:color w:val="000000" w:themeColor="text1"/>
          <w:sz w:val="26"/>
          <w:szCs w:val="26"/>
        </w:rPr>
      </w:pPr>
      <w:r w:rsidRPr="0082112F">
        <w:rPr>
          <w:rFonts w:cs="Times New Roman"/>
          <w:color w:val="000000" w:themeColor="text1"/>
          <w:sz w:val="26"/>
          <w:szCs w:val="26"/>
        </w:rPr>
        <w:lastRenderedPageBreak/>
        <w:t>Kiến trúc luồng state rõ ràng</w:t>
      </w:r>
    </w:p>
    <w:p w14:paraId="68C639CA" w14:textId="77777777" w:rsidR="0082112F" w:rsidRPr="0082112F" w:rsidRDefault="0082112F" w:rsidP="0082112F">
      <w:pPr>
        <w:rPr>
          <w:rFonts w:cs="Times New Roman"/>
          <w:color w:val="000000" w:themeColor="text1"/>
          <w:sz w:val="26"/>
          <w:szCs w:val="26"/>
        </w:rPr>
      </w:pPr>
      <w:r w:rsidRPr="0082112F">
        <w:rPr>
          <w:rFonts w:cs="Times New Roman"/>
          <w:b/>
          <w:bCs/>
          <w:color w:val="000000" w:themeColor="text1"/>
          <w:sz w:val="26"/>
          <w:szCs w:val="26"/>
        </w:rPr>
        <w:t>Part 2:</w:t>
      </w:r>
    </w:p>
    <w:p w14:paraId="17A3DCB1" w14:textId="77777777" w:rsidR="0082112F" w:rsidRPr="0082112F" w:rsidRDefault="0082112F" w:rsidP="001406EC">
      <w:pPr>
        <w:numPr>
          <w:ilvl w:val="0"/>
          <w:numId w:val="95"/>
        </w:numPr>
        <w:rPr>
          <w:rFonts w:cs="Times New Roman"/>
          <w:color w:val="000000" w:themeColor="text1"/>
          <w:sz w:val="26"/>
          <w:szCs w:val="26"/>
        </w:rPr>
      </w:pPr>
      <w:r w:rsidRPr="0082112F">
        <w:rPr>
          <w:rFonts w:cs="Times New Roman"/>
          <w:b/>
          <w:bCs/>
          <w:color w:val="000000" w:themeColor="text1"/>
          <w:sz w:val="26"/>
          <w:szCs w:val="26"/>
        </w:rPr>
        <w:t>Đa dạng Widget:</w:t>
      </w:r>
      <w:r w:rsidRPr="0082112F">
        <w:rPr>
          <w:rFonts w:cs="Times New Roman"/>
          <w:color w:val="000000" w:themeColor="text1"/>
          <w:sz w:val="26"/>
          <w:szCs w:val="26"/>
        </w:rPr>
        <w:t xml:space="preserve"> </w:t>
      </w:r>
    </w:p>
    <w:p w14:paraId="045631C5"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Bao phủ đầy đủ các điều khiển lựa chọn (Switch, Checkbox, Radio, Slider)</w:t>
      </w:r>
    </w:p>
    <w:p w14:paraId="79C00045"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Cả hai cách nhận diện cử chỉ (GestureDetector và InkWell)</w:t>
      </w:r>
    </w:p>
    <w:p w14:paraId="55D74FA0"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Minh họa nguyên tắc Material Design và cách tùy chỉnh</w:t>
      </w:r>
    </w:p>
    <w:p w14:paraId="40169101" w14:textId="77777777" w:rsidR="0082112F" w:rsidRPr="0082112F" w:rsidRDefault="0082112F" w:rsidP="001406EC">
      <w:pPr>
        <w:numPr>
          <w:ilvl w:val="0"/>
          <w:numId w:val="95"/>
        </w:numPr>
        <w:rPr>
          <w:rFonts w:cs="Times New Roman"/>
          <w:color w:val="000000" w:themeColor="text1"/>
          <w:sz w:val="26"/>
          <w:szCs w:val="26"/>
        </w:rPr>
      </w:pPr>
      <w:r w:rsidRPr="0082112F">
        <w:rPr>
          <w:rFonts w:cs="Times New Roman"/>
          <w:b/>
          <w:bCs/>
          <w:color w:val="000000" w:themeColor="text1"/>
          <w:sz w:val="26"/>
          <w:szCs w:val="26"/>
        </w:rPr>
        <w:t>Phản hồi trực quan:</w:t>
      </w:r>
      <w:r w:rsidRPr="0082112F">
        <w:rPr>
          <w:rFonts w:cs="Times New Roman"/>
          <w:color w:val="000000" w:themeColor="text1"/>
          <w:sz w:val="26"/>
          <w:szCs w:val="26"/>
        </w:rPr>
        <w:t xml:space="preserve"> </w:t>
      </w:r>
    </w:p>
    <w:p w14:paraId="3CC5B213"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GestureDetector: Animation màu tùy chỉnh, tự động reset, hiển thị trạng thái</w:t>
      </w:r>
    </w:p>
    <w:p w14:paraId="074D4D29"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InkWell: Hiệu ứng gợn sóng Material, phân cấp Material đúng</w:t>
      </w:r>
    </w:p>
    <w:p w14:paraId="3B95D198"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Điều khiển lựa chọn: Trạng thái hiển thị rõ ràng (đã chọn, giá trị)</w:t>
      </w:r>
    </w:p>
    <w:p w14:paraId="7D969ACB" w14:textId="77777777" w:rsidR="0082112F" w:rsidRPr="0082112F" w:rsidRDefault="0082112F" w:rsidP="001406EC">
      <w:pPr>
        <w:numPr>
          <w:ilvl w:val="0"/>
          <w:numId w:val="95"/>
        </w:numPr>
        <w:rPr>
          <w:rFonts w:cs="Times New Roman"/>
          <w:color w:val="000000" w:themeColor="text1"/>
          <w:sz w:val="26"/>
          <w:szCs w:val="26"/>
        </w:rPr>
      </w:pPr>
      <w:r w:rsidRPr="0082112F">
        <w:rPr>
          <w:rFonts w:cs="Times New Roman"/>
          <w:b/>
          <w:bCs/>
          <w:color w:val="000000" w:themeColor="text1"/>
          <w:sz w:val="26"/>
          <w:szCs w:val="26"/>
        </w:rPr>
        <w:t>Quản lý State:</w:t>
      </w:r>
      <w:r w:rsidRPr="0082112F">
        <w:rPr>
          <w:rFonts w:cs="Times New Roman"/>
          <w:color w:val="000000" w:themeColor="text1"/>
          <w:sz w:val="26"/>
          <w:szCs w:val="26"/>
        </w:rPr>
        <w:t xml:space="preserve"> </w:t>
      </w:r>
    </w:p>
    <w:p w14:paraId="15BD5123"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Cách tiếp cận kết hợp: state cục bộ cho giao diện, state được đẩy lên cho dữ liệu</w:t>
      </w:r>
    </w:p>
    <w:p w14:paraId="1ADE7B11"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Sử dụng StatefulWidget đúng cho components cần state nội bộ</w:t>
      </w:r>
    </w:p>
    <w:p w14:paraId="6423FC5D"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Mô hình truyền callback rõ ràng</w:t>
      </w:r>
    </w:p>
    <w:p w14:paraId="539556AC" w14:textId="77777777" w:rsidR="0082112F" w:rsidRPr="0082112F" w:rsidRDefault="0082112F" w:rsidP="001406EC">
      <w:pPr>
        <w:numPr>
          <w:ilvl w:val="0"/>
          <w:numId w:val="95"/>
        </w:numPr>
        <w:rPr>
          <w:rFonts w:cs="Times New Roman"/>
          <w:color w:val="000000" w:themeColor="text1"/>
          <w:sz w:val="26"/>
          <w:szCs w:val="26"/>
        </w:rPr>
      </w:pPr>
      <w:r w:rsidRPr="0082112F">
        <w:rPr>
          <w:rFonts w:cs="Times New Roman"/>
          <w:b/>
          <w:bCs/>
          <w:color w:val="000000" w:themeColor="text1"/>
          <w:sz w:val="26"/>
          <w:szCs w:val="26"/>
        </w:rPr>
        <w:t>Tổ chức Code:</w:t>
      </w:r>
      <w:r w:rsidRPr="0082112F">
        <w:rPr>
          <w:rFonts w:cs="Times New Roman"/>
          <w:color w:val="000000" w:themeColor="text1"/>
          <w:sz w:val="26"/>
          <w:szCs w:val="26"/>
        </w:rPr>
        <w:t xml:space="preserve"> </w:t>
      </w:r>
    </w:p>
    <w:p w14:paraId="232AEAFD"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Các class card private giới hạn phạm vi trong Part2Page</w:t>
      </w:r>
    </w:p>
    <w:p w14:paraId="4085B1F8"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Nhóm logic: điều khiển được gom trong _InteractiveControlsCard</w:t>
      </w:r>
    </w:p>
    <w:p w14:paraId="64094A90"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Card riêng cho từng loại widget</w:t>
      </w:r>
    </w:p>
    <w:p w14:paraId="537E5D7D" w14:textId="77777777" w:rsidR="0082112F" w:rsidRPr="0082112F" w:rsidRDefault="0082112F" w:rsidP="001406EC">
      <w:pPr>
        <w:numPr>
          <w:ilvl w:val="0"/>
          <w:numId w:val="95"/>
        </w:numPr>
        <w:rPr>
          <w:rFonts w:cs="Times New Roman"/>
          <w:color w:val="000000" w:themeColor="text1"/>
          <w:sz w:val="26"/>
          <w:szCs w:val="26"/>
        </w:rPr>
      </w:pPr>
      <w:r w:rsidRPr="0082112F">
        <w:rPr>
          <w:rFonts w:cs="Times New Roman"/>
          <w:b/>
          <w:bCs/>
          <w:color w:val="000000" w:themeColor="text1"/>
          <w:sz w:val="26"/>
          <w:szCs w:val="26"/>
        </w:rPr>
        <w:t>Lập trình Generic:</w:t>
      </w:r>
      <w:r w:rsidRPr="0082112F">
        <w:rPr>
          <w:rFonts w:cs="Times New Roman"/>
          <w:color w:val="000000" w:themeColor="text1"/>
          <w:sz w:val="26"/>
          <w:szCs w:val="26"/>
        </w:rPr>
        <w:t xml:space="preserve"> </w:t>
      </w:r>
    </w:p>
    <w:p w14:paraId="31D562D2"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CustomRadio&lt;T&gt; minh họa triển khai generic an toàn kiểu</w:t>
      </w:r>
    </w:p>
    <w:p w14:paraId="623CE708"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Linh hoạt cho nhiều kiểu giá trị (String, enum, v.v.)</w:t>
      </w:r>
    </w:p>
    <w:p w14:paraId="55780874" w14:textId="77777777" w:rsidR="0082112F" w:rsidRPr="0082112F" w:rsidRDefault="0082112F" w:rsidP="001406EC">
      <w:pPr>
        <w:numPr>
          <w:ilvl w:val="0"/>
          <w:numId w:val="95"/>
        </w:numPr>
        <w:rPr>
          <w:rFonts w:cs="Times New Roman"/>
          <w:color w:val="000000" w:themeColor="text1"/>
          <w:sz w:val="26"/>
          <w:szCs w:val="26"/>
        </w:rPr>
      </w:pPr>
      <w:r w:rsidRPr="0082112F">
        <w:rPr>
          <w:rFonts w:cs="Times New Roman"/>
          <w:b/>
          <w:bCs/>
          <w:color w:val="000000" w:themeColor="text1"/>
          <w:sz w:val="26"/>
          <w:szCs w:val="26"/>
        </w:rPr>
        <w:t>Material Design:</w:t>
      </w:r>
      <w:r w:rsidRPr="0082112F">
        <w:rPr>
          <w:rFonts w:cs="Times New Roman"/>
          <w:color w:val="000000" w:themeColor="text1"/>
          <w:sz w:val="26"/>
          <w:szCs w:val="26"/>
        </w:rPr>
        <w:t xml:space="preserve"> </w:t>
      </w:r>
    </w:p>
    <w:p w14:paraId="78E92F37"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Phân cấp widget Material đúng cho InkWell</w:t>
      </w:r>
    </w:p>
    <w:p w14:paraId="24C55275"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Dùng widget Ink tránh vấn đề cắt hiệu ứng splash</w:t>
      </w:r>
    </w:p>
    <w:p w14:paraId="40F9278C" w14:textId="77777777" w:rsidR="0082112F" w:rsidRPr="0082112F" w:rsidRDefault="0082112F" w:rsidP="001406EC">
      <w:pPr>
        <w:numPr>
          <w:ilvl w:val="1"/>
          <w:numId w:val="95"/>
        </w:numPr>
        <w:rPr>
          <w:rFonts w:cs="Times New Roman"/>
          <w:color w:val="000000" w:themeColor="text1"/>
          <w:sz w:val="26"/>
          <w:szCs w:val="26"/>
        </w:rPr>
      </w:pPr>
      <w:r w:rsidRPr="0082112F">
        <w:rPr>
          <w:rFonts w:cs="Times New Roman"/>
          <w:color w:val="000000" w:themeColor="text1"/>
          <w:sz w:val="26"/>
          <w:szCs w:val="26"/>
        </w:rPr>
        <w:t>Theo hướng dẫn tài liệu cho hiệu ứng mực hiển thị được</w:t>
      </w:r>
    </w:p>
    <w:p w14:paraId="316F05EB" w14:textId="3CD47E21" w:rsidR="0082112F" w:rsidRPr="00616918" w:rsidRDefault="0082112F" w:rsidP="001B7C2B">
      <w:pPr>
        <w:pStyle w:val="Heading3"/>
        <w:rPr>
          <w:rFonts w:ascii="Times New Roman" w:hAnsi="Times New Roman" w:cs="Times New Roman"/>
          <w:color w:val="000000" w:themeColor="text1"/>
        </w:rPr>
      </w:pPr>
      <w:bookmarkStart w:id="52" w:name="_Toc211333835"/>
      <w:r w:rsidRPr="00616918">
        <w:rPr>
          <w:rFonts w:ascii="Times New Roman" w:hAnsi="Times New Roman" w:cs="Times New Roman"/>
          <w:color w:val="000000" w:themeColor="text1"/>
        </w:rPr>
        <w:lastRenderedPageBreak/>
        <w:t>Hạn chế</w:t>
      </w:r>
      <w:bookmarkEnd w:id="52"/>
    </w:p>
    <w:p w14:paraId="0B42DCF8" w14:textId="77777777" w:rsidR="0082112F" w:rsidRPr="0082112F" w:rsidRDefault="0082112F" w:rsidP="0082112F">
      <w:pPr>
        <w:rPr>
          <w:rFonts w:cs="Times New Roman"/>
          <w:color w:val="000000" w:themeColor="text1"/>
          <w:sz w:val="26"/>
          <w:szCs w:val="26"/>
        </w:rPr>
      </w:pPr>
      <w:r w:rsidRPr="0082112F">
        <w:rPr>
          <w:rFonts w:cs="Times New Roman"/>
          <w:b/>
          <w:bCs/>
          <w:color w:val="000000" w:themeColor="text1"/>
          <w:sz w:val="26"/>
          <w:szCs w:val="26"/>
        </w:rPr>
        <w:t>Part 1:</w:t>
      </w:r>
    </w:p>
    <w:p w14:paraId="1F23CC58" w14:textId="77777777" w:rsidR="0082112F" w:rsidRPr="0082112F" w:rsidRDefault="0082112F" w:rsidP="001406EC">
      <w:pPr>
        <w:numPr>
          <w:ilvl w:val="0"/>
          <w:numId w:val="96"/>
        </w:numPr>
        <w:rPr>
          <w:rFonts w:cs="Times New Roman"/>
          <w:color w:val="000000" w:themeColor="text1"/>
          <w:sz w:val="26"/>
          <w:szCs w:val="26"/>
        </w:rPr>
      </w:pPr>
      <w:r w:rsidRPr="0082112F">
        <w:rPr>
          <w:rFonts w:cs="Times New Roman"/>
          <w:b/>
          <w:bCs/>
          <w:color w:val="000000" w:themeColor="text1"/>
          <w:sz w:val="26"/>
          <w:szCs w:val="26"/>
        </w:rPr>
        <w:t>Kiểm tra dữ liệu:</w:t>
      </w:r>
      <w:r w:rsidRPr="0082112F">
        <w:rPr>
          <w:rFonts w:cs="Times New Roman"/>
          <w:color w:val="000000" w:themeColor="text1"/>
          <w:sz w:val="26"/>
          <w:szCs w:val="26"/>
        </w:rPr>
        <w:t xml:space="preserve"> </w:t>
      </w:r>
    </w:p>
    <w:p w14:paraId="3B6312ED"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Kiểm tra email quá đơn giản (chỉ check "@gmail.com")</w:t>
      </w:r>
    </w:p>
    <w:p w14:paraId="62D9E876"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Có thể cải thiện bằng regex patterns</w:t>
      </w:r>
    </w:p>
    <w:p w14:paraId="5CB7D2F4"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kiểm tra ký tự đặc biệt</w:t>
      </w:r>
    </w:p>
    <w:p w14:paraId="1324BD8D" w14:textId="77777777" w:rsidR="0082112F" w:rsidRPr="0082112F" w:rsidRDefault="0082112F" w:rsidP="001406EC">
      <w:pPr>
        <w:numPr>
          <w:ilvl w:val="0"/>
          <w:numId w:val="96"/>
        </w:numPr>
        <w:rPr>
          <w:rFonts w:cs="Times New Roman"/>
          <w:color w:val="000000" w:themeColor="text1"/>
          <w:sz w:val="26"/>
          <w:szCs w:val="26"/>
        </w:rPr>
      </w:pPr>
      <w:r w:rsidRPr="0082112F">
        <w:rPr>
          <w:rFonts w:cs="Times New Roman"/>
          <w:b/>
          <w:bCs/>
          <w:color w:val="000000" w:themeColor="text1"/>
          <w:sz w:val="26"/>
          <w:szCs w:val="26"/>
        </w:rPr>
        <w:t>Sử dụng FAB:</w:t>
      </w:r>
      <w:r w:rsidRPr="0082112F">
        <w:rPr>
          <w:rFonts w:cs="Times New Roman"/>
          <w:color w:val="000000" w:themeColor="text1"/>
          <w:sz w:val="26"/>
          <w:szCs w:val="26"/>
        </w:rPr>
        <w:t xml:space="preserve"> </w:t>
      </w:r>
    </w:p>
    <w:p w14:paraId="038874B6"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Hiển thị 4 FABs cùng lúc vi phạm hướng dẫn chỉ 1 FAB/màn hình [1]</w:t>
      </w:r>
    </w:p>
    <w:p w14:paraId="24F21D38"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Chỉ chấp nhận được cho mục đích demo</w:t>
      </w:r>
    </w:p>
    <w:p w14:paraId="7757C289" w14:textId="77777777" w:rsidR="0082112F" w:rsidRPr="0082112F" w:rsidRDefault="0082112F" w:rsidP="001406EC">
      <w:pPr>
        <w:numPr>
          <w:ilvl w:val="0"/>
          <w:numId w:val="96"/>
        </w:numPr>
        <w:rPr>
          <w:rFonts w:cs="Times New Roman"/>
          <w:color w:val="000000" w:themeColor="text1"/>
          <w:sz w:val="26"/>
          <w:szCs w:val="26"/>
        </w:rPr>
      </w:pPr>
      <w:r w:rsidRPr="0082112F">
        <w:rPr>
          <w:rFonts w:cs="Times New Roman"/>
          <w:b/>
          <w:bCs/>
          <w:color w:val="000000" w:themeColor="text1"/>
          <w:sz w:val="26"/>
          <w:szCs w:val="26"/>
        </w:rPr>
        <w:t>Part2Page:</w:t>
      </w:r>
      <w:r w:rsidRPr="0082112F">
        <w:rPr>
          <w:rFonts w:cs="Times New Roman"/>
          <w:color w:val="000000" w:themeColor="text1"/>
          <w:sz w:val="26"/>
          <w:szCs w:val="26"/>
        </w:rPr>
        <w:t xml:space="preserve"> </w:t>
      </w:r>
    </w:p>
    <w:p w14:paraId="7CCEEFC3"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có triển khai</w:t>
      </w:r>
    </w:p>
    <w:p w14:paraId="29D0FE8F"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Trang tạm thời</w:t>
      </w:r>
    </w:p>
    <w:p w14:paraId="51C26B05" w14:textId="77777777" w:rsidR="0082112F" w:rsidRPr="0082112F" w:rsidRDefault="0082112F" w:rsidP="001406EC">
      <w:pPr>
        <w:numPr>
          <w:ilvl w:val="0"/>
          <w:numId w:val="96"/>
        </w:numPr>
        <w:rPr>
          <w:rFonts w:cs="Times New Roman"/>
          <w:color w:val="000000" w:themeColor="text1"/>
          <w:sz w:val="26"/>
          <w:szCs w:val="26"/>
        </w:rPr>
      </w:pPr>
      <w:r w:rsidRPr="0082112F">
        <w:rPr>
          <w:rFonts w:cs="Times New Roman"/>
          <w:b/>
          <w:bCs/>
          <w:color w:val="000000" w:themeColor="text1"/>
          <w:sz w:val="26"/>
          <w:szCs w:val="26"/>
        </w:rPr>
        <w:t>Testing:</w:t>
      </w:r>
      <w:r w:rsidRPr="0082112F">
        <w:rPr>
          <w:rFonts w:cs="Times New Roman"/>
          <w:color w:val="000000" w:themeColor="text1"/>
          <w:sz w:val="26"/>
          <w:szCs w:val="26"/>
        </w:rPr>
        <w:t xml:space="preserve"> </w:t>
      </w:r>
    </w:p>
    <w:p w14:paraId="2A908C10"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có unit tests cho logic kiểm tra</w:t>
      </w:r>
    </w:p>
    <w:p w14:paraId="065A1536"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có widget tests cho components</w:t>
      </w:r>
    </w:p>
    <w:p w14:paraId="48EC7276" w14:textId="77777777" w:rsidR="0082112F" w:rsidRPr="0082112F" w:rsidRDefault="0082112F" w:rsidP="001406EC">
      <w:pPr>
        <w:numPr>
          <w:ilvl w:val="0"/>
          <w:numId w:val="96"/>
        </w:numPr>
        <w:rPr>
          <w:rFonts w:cs="Times New Roman"/>
          <w:color w:val="000000" w:themeColor="text1"/>
          <w:sz w:val="26"/>
          <w:szCs w:val="26"/>
        </w:rPr>
      </w:pPr>
      <w:r w:rsidRPr="0082112F">
        <w:rPr>
          <w:rFonts w:cs="Times New Roman"/>
          <w:b/>
          <w:bCs/>
          <w:color w:val="000000" w:themeColor="text1"/>
          <w:sz w:val="26"/>
          <w:szCs w:val="26"/>
        </w:rPr>
        <w:t>Khả năng tiếp cận:</w:t>
      </w:r>
      <w:r w:rsidRPr="0082112F">
        <w:rPr>
          <w:rFonts w:cs="Times New Roman"/>
          <w:color w:val="000000" w:themeColor="text1"/>
          <w:sz w:val="26"/>
          <w:szCs w:val="26"/>
        </w:rPr>
        <w:t xml:space="preserve"> </w:t>
      </w:r>
    </w:p>
    <w:p w14:paraId="31EFFB66"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triển khai nhãn ngữ nghĩa</w:t>
      </w:r>
    </w:p>
    <w:p w14:paraId="5E8C4C6C"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hỗ trợ trình đọc màn hình</w:t>
      </w:r>
    </w:p>
    <w:p w14:paraId="475CB94E" w14:textId="77777777" w:rsidR="0082112F" w:rsidRPr="0082112F" w:rsidRDefault="0082112F" w:rsidP="001406EC">
      <w:pPr>
        <w:numPr>
          <w:ilvl w:val="1"/>
          <w:numId w:val="96"/>
        </w:numPr>
        <w:rPr>
          <w:rFonts w:cs="Times New Roman"/>
          <w:color w:val="000000" w:themeColor="text1"/>
          <w:sz w:val="26"/>
          <w:szCs w:val="26"/>
        </w:rPr>
      </w:pPr>
      <w:r w:rsidRPr="0082112F">
        <w:rPr>
          <w:rFonts w:cs="Times New Roman"/>
          <w:color w:val="000000" w:themeColor="text1"/>
          <w:sz w:val="26"/>
          <w:szCs w:val="26"/>
        </w:rPr>
        <w:t>Chưa kiểm tra với công cụ accessibility</w:t>
      </w:r>
    </w:p>
    <w:p w14:paraId="4B3DB8A8" w14:textId="77777777" w:rsidR="0082112F" w:rsidRPr="0082112F" w:rsidRDefault="0082112F" w:rsidP="0082112F">
      <w:pPr>
        <w:rPr>
          <w:rFonts w:cs="Times New Roman"/>
          <w:color w:val="000000" w:themeColor="text1"/>
          <w:sz w:val="26"/>
          <w:szCs w:val="26"/>
        </w:rPr>
      </w:pPr>
      <w:r w:rsidRPr="0082112F">
        <w:rPr>
          <w:rFonts w:cs="Times New Roman"/>
          <w:b/>
          <w:bCs/>
          <w:color w:val="000000" w:themeColor="text1"/>
          <w:sz w:val="26"/>
          <w:szCs w:val="26"/>
        </w:rPr>
        <w:t>Part 2:</w:t>
      </w:r>
    </w:p>
    <w:p w14:paraId="19E1DE46"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Độ phức tạp quản lý State:</w:t>
      </w:r>
      <w:r w:rsidRPr="0082112F">
        <w:rPr>
          <w:rFonts w:cs="Times New Roman"/>
          <w:color w:val="000000" w:themeColor="text1"/>
          <w:sz w:val="26"/>
          <w:szCs w:val="26"/>
        </w:rPr>
        <w:t xml:space="preserve"> </w:t>
      </w:r>
    </w:p>
    <w:p w14:paraId="0918E3B9"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Kết hợp state cục bộ/đẩy lên có thể gây nhầm lẫn</w:t>
      </w:r>
    </w:p>
    <w:p w14:paraId="1AE4DDD7"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Một số widget có state nội bộ, số khác hoàn toàn được điều khiển</w:t>
      </w:r>
    </w:p>
    <w:p w14:paraId="591F4C55"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Không có mô hình nhất quán giữa các widget</w:t>
      </w:r>
    </w:p>
    <w:p w14:paraId="20C040CF"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Triển khai Radio:</w:t>
      </w:r>
      <w:r w:rsidRPr="0082112F">
        <w:rPr>
          <w:rFonts w:cs="Times New Roman"/>
          <w:color w:val="000000" w:themeColor="text1"/>
          <w:sz w:val="26"/>
          <w:szCs w:val="26"/>
        </w:rPr>
        <w:t xml:space="preserve"> </w:t>
      </w:r>
    </w:p>
    <w:p w14:paraId="0A82F635"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Chỉ demo 2 lựa chọn</w:t>
      </w:r>
    </w:p>
    <w:p w14:paraId="5D2BFAC9"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Không cho thấy tạo radio động</w:t>
      </w:r>
    </w:p>
    <w:p w14:paraId="7B40DF50"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lastRenderedPageBreak/>
        <w:t>Có thể tốt hơn với widget RadioGroup wrapper</w:t>
      </w:r>
    </w:p>
    <w:p w14:paraId="02C3E84B"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Cấu hình Slider:</w:t>
      </w:r>
      <w:r w:rsidRPr="0082112F">
        <w:rPr>
          <w:rFonts w:cs="Times New Roman"/>
          <w:color w:val="000000" w:themeColor="text1"/>
          <w:sz w:val="26"/>
          <w:szCs w:val="26"/>
        </w:rPr>
        <w:t xml:space="preserve"> </w:t>
      </w:r>
    </w:p>
    <w:p w14:paraId="30B32BD6"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divisions = 100 cố định có thể không tối ưu cho mọi trường hợp</w:t>
      </w:r>
    </w:p>
    <w:p w14:paraId="64A57920"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Không demo thay đổi phạm vi động</w:t>
      </w:r>
    </w:p>
    <w:p w14:paraId="3B249CF0"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Thiếu demo callbacks onChangeStart/onChangeEnd</w:t>
      </w:r>
    </w:p>
    <w:p w14:paraId="06A574A3"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Phản hồi cử chỉ:</w:t>
      </w:r>
      <w:r w:rsidRPr="0082112F">
        <w:rPr>
          <w:rFonts w:cs="Times New Roman"/>
          <w:color w:val="000000" w:themeColor="text1"/>
          <w:sz w:val="26"/>
          <w:szCs w:val="26"/>
        </w:rPr>
        <w:t xml:space="preserve"> </w:t>
      </w:r>
    </w:p>
    <w:p w14:paraId="147855B4"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Phản hồi kép (widget + card) có thể thừa</w:t>
      </w:r>
    </w:p>
    <w:p w14:paraId="677C8E9D"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GestureDetector tự động reset có thể bất ngờ cho một số người dùng</w:t>
      </w:r>
    </w:p>
    <w:p w14:paraId="30780E07"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Không giải thích xung đột gesture arena</w:t>
      </w:r>
    </w:p>
    <w:p w14:paraId="08BEF917"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Testing:</w:t>
      </w:r>
      <w:r w:rsidRPr="0082112F">
        <w:rPr>
          <w:rFonts w:cs="Times New Roman"/>
          <w:color w:val="000000" w:themeColor="text1"/>
          <w:sz w:val="26"/>
          <w:szCs w:val="26"/>
        </w:rPr>
        <w:t xml:space="preserve"> </w:t>
      </w:r>
    </w:p>
    <w:p w14:paraId="216692F7"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Chưa có unit tests cho logic widget</w:t>
      </w:r>
    </w:p>
    <w:p w14:paraId="7720DCA0"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Chưa có tests nhận diện cử chỉ</w:t>
      </w:r>
    </w:p>
    <w:p w14:paraId="42BCF098"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Chưa test đồng bộ state</w:t>
      </w:r>
    </w:p>
    <w:p w14:paraId="6566C478"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Khả năng tiếp cận:</w:t>
      </w:r>
      <w:r w:rsidRPr="0082112F">
        <w:rPr>
          <w:rFonts w:cs="Times New Roman"/>
          <w:color w:val="000000" w:themeColor="text1"/>
          <w:sz w:val="26"/>
          <w:szCs w:val="26"/>
        </w:rPr>
        <w:t xml:space="preserve"> </w:t>
      </w:r>
    </w:p>
    <w:p w14:paraId="328C13D9"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Chưa có nhãn ngữ nghĩa cho điều khiển</w:t>
      </w:r>
    </w:p>
    <w:p w14:paraId="42E24705"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Thiếu thông báo trình đọc màn hình</w:t>
      </w:r>
    </w:p>
    <w:p w14:paraId="7DCB66D3"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Không test với TalkBack/VoiceOver</w:t>
      </w:r>
    </w:p>
    <w:p w14:paraId="7F34AEF3" w14:textId="77777777" w:rsidR="0082112F" w:rsidRPr="0082112F" w:rsidRDefault="0082112F" w:rsidP="001406EC">
      <w:pPr>
        <w:numPr>
          <w:ilvl w:val="0"/>
          <w:numId w:val="97"/>
        </w:numPr>
        <w:rPr>
          <w:rFonts w:cs="Times New Roman"/>
          <w:color w:val="000000" w:themeColor="text1"/>
          <w:sz w:val="26"/>
          <w:szCs w:val="26"/>
        </w:rPr>
      </w:pPr>
      <w:r w:rsidRPr="0082112F">
        <w:rPr>
          <w:rFonts w:cs="Times New Roman"/>
          <w:b/>
          <w:bCs/>
          <w:color w:val="000000" w:themeColor="text1"/>
          <w:sz w:val="26"/>
          <w:szCs w:val="26"/>
        </w:rPr>
        <w:t>Tài liệu:</w:t>
      </w:r>
      <w:r w:rsidRPr="0082112F">
        <w:rPr>
          <w:rFonts w:cs="Times New Roman"/>
          <w:color w:val="000000" w:themeColor="text1"/>
          <w:sz w:val="26"/>
          <w:szCs w:val="26"/>
        </w:rPr>
        <w:t xml:space="preserve"> </w:t>
      </w:r>
    </w:p>
    <w:p w14:paraId="23289BB0"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Custom widgets thiếu tài liệu API chi tiết</w:t>
      </w:r>
    </w:p>
    <w:p w14:paraId="67E968B5"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Không có ví dụ sử dụng trong comments</w:t>
      </w:r>
    </w:p>
    <w:p w14:paraId="0062C352" w14:textId="77777777" w:rsidR="0082112F" w:rsidRPr="0082112F" w:rsidRDefault="0082112F" w:rsidP="001406EC">
      <w:pPr>
        <w:numPr>
          <w:ilvl w:val="1"/>
          <w:numId w:val="97"/>
        </w:numPr>
        <w:rPr>
          <w:rFonts w:cs="Times New Roman"/>
          <w:color w:val="000000" w:themeColor="text1"/>
          <w:sz w:val="26"/>
          <w:szCs w:val="26"/>
        </w:rPr>
      </w:pPr>
      <w:r w:rsidRPr="0082112F">
        <w:rPr>
          <w:rFonts w:cs="Times New Roman"/>
          <w:color w:val="000000" w:themeColor="text1"/>
          <w:sz w:val="26"/>
          <w:szCs w:val="26"/>
        </w:rPr>
        <w:t>Thiếu mô tả tham số</w:t>
      </w:r>
    </w:p>
    <w:p w14:paraId="67EBD2EA" w14:textId="77777777" w:rsidR="0082112F" w:rsidRPr="00616918" w:rsidRDefault="0082112F" w:rsidP="001B7C2B">
      <w:pPr>
        <w:pStyle w:val="Heading2"/>
        <w:rPr>
          <w:rFonts w:ascii="Times New Roman" w:hAnsi="Times New Roman" w:cs="Times New Roman"/>
          <w:color w:val="000000" w:themeColor="text1"/>
        </w:rPr>
      </w:pPr>
      <w:bookmarkStart w:id="53" w:name="_Toc211333836"/>
      <w:r w:rsidRPr="00616918">
        <w:rPr>
          <w:rFonts w:ascii="Times New Roman" w:hAnsi="Times New Roman" w:cs="Times New Roman"/>
          <w:color w:val="000000" w:themeColor="text1"/>
        </w:rPr>
        <w:t>2. Bài học kinh nghiệm</w:t>
      </w:r>
      <w:bookmarkEnd w:id="53"/>
    </w:p>
    <w:p w14:paraId="5D0748B4" w14:textId="77777777" w:rsidR="0082112F" w:rsidRPr="0082112F" w:rsidRDefault="0082112F" w:rsidP="0082112F">
      <w:pPr>
        <w:rPr>
          <w:rFonts w:cs="Times New Roman"/>
          <w:color w:val="000000" w:themeColor="text1"/>
          <w:sz w:val="26"/>
          <w:szCs w:val="26"/>
        </w:rPr>
      </w:pPr>
      <w:r w:rsidRPr="0082112F">
        <w:rPr>
          <w:rFonts w:cs="Times New Roman"/>
          <w:b/>
          <w:bCs/>
          <w:color w:val="000000" w:themeColor="text1"/>
          <w:sz w:val="26"/>
          <w:szCs w:val="26"/>
        </w:rPr>
        <w:t>Part 1:</w:t>
      </w:r>
    </w:p>
    <w:p w14:paraId="7B7D069E" w14:textId="77777777" w:rsidR="0082112F" w:rsidRPr="0082112F" w:rsidRDefault="0082112F" w:rsidP="001406EC">
      <w:pPr>
        <w:numPr>
          <w:ilvl w:val="0"/>
          <w:numId w:val="98"/>
        </w:numPr>
        <w:rPr>
          <w:rFonts w:cs="Times New Roman"/>
          <w:color w:val="000000" w:themeColor="text1"/>
          <w:sz w:val="26"/>
          <w:szCs w:val="26"/>
        </w:rPr>
      </w:pPr>
      <w:r w:rsidRPr="0082112F">
        <w:rPr>
          <w:rFonts w:cs="Times New Roman"/>
          <w:b/>
          <w:bCs/>
          <w:color w:val="000000" w:themeColor="text1"/>
          <w:sz w:val="26"/>
          <w:szCs w:val="26"/>
        </w:rPr>
        <w:t>Kết hợp Widget:</w:t>
      </w:r>
      <w:r w:rsidRPr="0082112F">
        <w:rPr>
          <w:rFonts w:cs="Times New Roman"/>
          <w:color w:val="000000" w:themeColor="text1"/>
          <w:sz w:val="26"/>
          <w:szCs w:val="26"/>
        </w:rPr>
        <w:t xml:space="preserve"> </w:t>
      </w:r>
    </w:p>
    <w:p w14:paraId="0673C474"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Chia nhỏ giao diện thành các StatelessWidget nhỏ, có thể tái sử dụng [12] giúp code sạch hơn</w:t>
      </w:r>
    </w:p>
    <w:p w14:paraId="22443CBB"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Tách biệt trách nhiệm giữa hiển thị và xử lý logic</w:t>
      </w:r>
    </w:p>
    <w:p w14:paraId="2EDA9A51"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lastRenderedPageBreak/>
        <w:t>Mô hình composition thay vì inheritance hiệu quả</w:t>
      </w:r>
    </w:p>
    <w:p w14:paraId="135EDABD" w14:textId="77777777" w:rsidR="0082112F" w:rsidRPr="0082112F" w:rsidRDefault="0082112F" w:rsidP="001406EC">
      <w:pPr>
        <w:numPr>
          <w:ilvl w:val="0"/>
          <w:numId w:val="98"/>
        </w:numPr>
        <w:rPr>
          <w:rFonts w:cs="Times New Roman"/>
          <w:color w:val="000000" w:themeColor="text1"/>
          <w:sz w:val="26"/>
          <w:szCs w:val="26"/>
        </w:rPr>
      </w:pPr>
      <w:r w:rsidRPr="0082112F">
        <w:rPr>
          <w:rFonts w:cs="Times New Roman"/>
          <w:b/>
          <w:bCs/>
          <w:color w:val="000000" w:themeColor="text1"/>
          <w:sz w:val="26"/>
          <w:szCs w:val="26"/>
        </w:rPr>
        <w:t>Quản lý State:</w:t>
      </w:r>
      <w:r w:rsidRPr="0082112F">
        <w:rPr>
          <w:rFonts w:cs="Times New Roman"/>
          <w:color w:val="000000" w:themeColor="text1"/>
          <w:sz w:val="26"/>
          <w:szCs w:val="26"/>
        </w:rPr>
        <w:t xml:space="preserve"> </w:t>
      </w:r>
    </w:p>
    <w:p w14:paraId="38FA38D0"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Đẩy state lên StatefulWidget tổ tiên [13] cho phép chia sẻ state</w:t>
      </w:r>
    </w:p>
    <w:p w14:paraId="72624738"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Các widget con StatelessWidget thuần túy và dễ test [12]</w:t>
      </w:r>
    </w:p>
    <w:p w14:paraId="3F53305F"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Mô hình nguồn sự thật duy nhất tránh mâu thuẫn</w:t>
      </w:r>
    </w:p>
    <w:p w14:paraId="75737E41" w14:textId="77777777" w:rsidR="0082112F" w:rsidRPr="0082112F" w:rsidRDefault="0082112F" w:rsidP="001406EC">
      <w:pPr>
        <w:numPr>
          <w:ilvl w:val="0"/>
          <w:numId w:val="98"/>
        </w:numPr>
        <w:rPr>
          <w:rFonts w:cs="Times New Roman"/>
          <w:color w:val="000000" w:themeColor="text1"/>
          <w:sz w:val="26"/>
          <w:szCs w:val="26"/>
        </w:rPr>
      </w:pPr>
      <w:r w:rsidRPr="0082112F">
        <w:rPr>
          <w:rFonts w:cs="Times New Roman"/>
          <w:b/>
          <w:bCs/>
          <w:color w:val="000000" w:themeColor="text1"/>
          <w:sz w:val="26"/>
          <w:szCs w:val="26"/>
        </w:rPr>
        <w:t>Mô hình kiểm tra:</w:t>
      </w:r>
      <w:r w:rsidRPr="0082112F">
        <w:rPr>
          <w:rFonts w:cs="Times New Roman"/>
          <w:color w:val="000000" w:themeColor="text1"/>
          <w:sz w:val="26"/>
          <w:szCs w:val="26"/>
        </w:rPr>
        <w:t xml:space="preserve"> </w:t>
      </w:r>
    </w:p>
    <w:p w14:paraId="6ABF8A55"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Tách logic kiểm tra cải thiện khả năng đọc</w:t>
      </w:r>
    </w:p>
    <w:p w14:paraId="512ACF7F"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Phản hồi lỗi thời gian thực nâng cao trải nghiệm</w:t>
      </w:r>
    </w:p>
    <w:p w14:paraId="72671533"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setState kích hoạt cập nhật giao diện đúng cách [13]</w:t>
      </w:r>
    </w:p>
    <w:p w14:paraId="77A52C1A" w14:textId="77777777" w:rsidR="0082112F" w:rsidRPr="0082112F" w:rsidRDefault="0082112F" w:rsidP="001406EC">
      <w:pPr>
        <w:numPr>
          <w:ilvl w:val="0"/>
          <w:numId w:val="98"/>
        </w:numPr>
        <w:rPr>
          <w:rFonts w:cs="Times New Roman"/>
          <w:color w:val="000000" w:themeColor="text1"/>
          <w:sz w:val="26"/>
          <w:szCs w:val="26"/>
        </w:rPr>
      </w:pPr>
      <w:r w:rsidRPr="0082112F">
        <w:rPr>
          <w:rFonts w:cs="Times New Roman"/>
          <w:b/>
          <w:bCs/>
          <w:color w:val="000000" w:themeColor="text1"/>
          <w:sz w:val="26"/>
          <w:szCs w:val="26"/>
        </w:rPr>
        <w:t>Material Design:</w:t>
      </w:r>
      <w:r w:rsidRPr="0082112F">
        <w:rPr>
          <w:rFonts w:cs="Times New Roman"/>
          <w:color w:val="000000" w:themeColor="text1"/>
          <w:sz w:val="26"/>
          <w:szCs w:val="26"/>
        </w:rPr>
        <w:t xml:space="preserve"> </w:t>
      </w:r>
    </w:p>
    <w:p w14:paraId="1699D4EA"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Tuân theo hướng dẫn thiết kế tạo giao diện nhất quán</w:t>
      </w:r>
    </w:p>
    <w:p w14:paraId="2689C50A"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Tổ chức card [11] cải thiện thứ bậc trực quan</w:t>
      </w:r>
    </w:p>
    <w:p w14:paraId="0E58D4AC"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Sử dụng button đúng cách [2][3][4][5] hướng dẫn người dùng hiệu quả</w:t>
      </w:r>
    </w:p>
    <w:p w14:paraId="00E37B44" w14:textId="77777777" w:rsidR="0082112F" w:rsidRPr="0082112F" w:rsidRDefault="0082112F" w:rsidP="001406EC">
      <w:pPr>
        <w:numPr>
          <w:ilvl w:val="0"/>
          <w:numId w:val="98"/>
        </w:numPr>
        <w:rPr>
          <w:rFonts w:cs="Times New Roman"/>
          <w:color w:val="000000" w:themeColor="text1"/>
          <w:sz w:val="26"/>
          <w:szCs w:val="26"/>
        </w:rPr>
      </w:pPr>
      <w:r w:rsidRPr="0082112F">
        <w:rPr>
          <w:rFonts w:cs="Times New Roman"/>
          <w:b/>
          <w:bCs/>
          <w:color w:val="000000" w:themeColor="text1"/>
          <w:sz w:val="26"/>
          <w:szCs w:val="26"/>
        </w:rPr>
        <w:t>Quản lý Controller:</w:t>
      </w:r>
      <w:r w:rsidRPr="0082112F">
        <w:rPr>
          <w:rFonts w:cs="Times New Roman"/>
          <w:color w:val="000000" w:themeColor="text1"/>
          <w:sz w:val="26"/>
          <w:szCs w:val="26"/>
        </w:rPr>
        <w:t xml:space="preserve"> </w:t>
      </w:r>
    </w:p>
    <w:p w14:paraId="31FC9CB2"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Giải phóng TextEditingController rất quan trọng [6]</w:t>
      </w:r>
    </w:p>
    <w:p w14:paraId="43142CF6"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Quản lý vòng đời đúng tránh rò rỉ bộ nhớ</w:t>
      </w:r>
    </w:p>
    <w:p w14:paraId="780DA59B"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Controllers cho phép thao tác văn bản theo lập trình</w:t>
      </w:r>
    </w:p>
    <w:p w14:paraId="3E97115D" w14:textId="77777777" w:rsidR="0082112F" w:rsidRPr="0082112F" w:rsidRDefault="0082112F" w:rsidP="001406EC">
      <w:pPr>
        <w:numPr>
          <w:ilvl w:val="0"/>
          <w:numId w:val="98"/>
        </w:numPr>
        <w:rPr>
          <w:rFonts w:cs="Times New Roman"/>
          <w:color w:val="000000" w:themeColor="text1"/>
          <w:sz w:val="26"/>
          <w:szCs w:val="26"/>
        </w:rPr>
      </w:pPr>
      <w:r w:rsidRPr="0082112F">
        <w:rPr>
          <w:rFonts w:cs="Times New Roman"/>
          <w:b/>
          <w:bCs/>
          <w:color w:val="000000" w:themeColor="text1"/>
          <w:sz w:val="26"/>
          <w:szCs w:val="26"/>
        </w:rPr>
        <w:t>Hiệu năng:</w:t>
      </w:r>
      <w:r w:rsidRPr="0082112F">
        <w:rPr>
          <w:rFonts w:cs="Times New Roman"/>
          <w:color w:val="000000" w:themeColor="text1"/>
          <w:sz w:val="26"/>
          <w:szCs w:val="26"/>
        </w:rPr>
        <w:t xml:space="preserve"> </w:t>
      </w:r>
    </w:p>
    <w:p w14:paraId="4481DF8C"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Constructor const có tác động đáng kể [12]</w:t>
      </w:r>
    </w:p>
    <w:p w14:paraId="4569D1A1"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Giảm thiểu phạm vi rebuild</w:t>
      </w:r>
    </w:p>
    <w:p w14:paraId="079BEA2E" w14:textId="77777777" w:rsidR="0082112F" w:rsidRPr="0082112F" w:rsidRDefault="0082112F" w:rsidP="001406EC">
      <w:pPr>
        <w:numPr>
          <w:ilvl w:val="1"/>
          <w:numId w:val="98"/>
        </w:numPr>
        <w:rPr>
          <w:rFonts w:cs="Times New Roman"/>
          <w:color w:val="000000" w:themeColor="text1"/>
          <w:sz w:val="26"/>
          <w:szCs w:val="26"/>
        </w:rPr>
      </w:pPr>
      <w:r w:rsidRPr="0082112F">
        <w:rPr>
          <w:rFonts w:cs="Times New Roman"/>
          <w:color w:val="000000" w:themeColor="text1"/>
          <w:sz w:val="26"/>
          <w:szCs w:val="26"/>
        </w:rPr>
        <w:t>Render có điều kiện giảm công việc không cần thiết</w:t>
      </w:r>
    </w:p>
    <w:p w14:paraId="03738E47" w14:textId="77777777" w:rsidR="0082112F" w:rsidRPr="0082112F" w:rsidRDefault="0082112F" w:rsidP="0082112F">
      <w:pPr>
        <w:rPr>
          <w:rFonts w:cs="Times New Roman"/>
          <w:color w:val="000000" w:themeColor="text1"/>
          <w:sz w:val="26"/>
          <w:szCs w:val="26"/>
        </w:rPr>
      </w:pPr>
      <w:r w:rsidRPr="0082112F">
        <w:rPr>
          <w:rFonts w:cs="Times New Roman"/>
          <w:b/>
          <w:bCs/>
          <w:color w:val="000000" w:themeColor="text1"/>
          <w:sz w:val="26"/>
          <w:szCs w:val="26"/>
        </w:rPr>
        <w:t>Part 2:</w:t>
      </w:r>
    </w:p>
    <w:p w14:paraId="0325E9AD"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Độ phức tạp quản lý State:</w:t>
      </w:r>
      <w:r w:rsidRPr="0082112F">
        <w:rPr>
          <w:rFonts w:cs="Times New Roman"/>
          <w:color w:val="000000" w:themeColor="text1"/>
          <w:sz w:val="26"/>
          <w:szCs w:val="26"/>
        </w:rPr>
        <w:t xml:space="preserve"> </w:t>
      </w:r>
    </w:p>
    <w:p w14:paraId="608247F2"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Kết hợp state cục bộ/đẩy lên có thể gây nhầm lẫn</w:t>
      </w:r>
    </w:p>
    <w:p w14:paraId="010EEE4E"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Một số widget có state nội bộ, số khác hoàn toàn được điều khiển</w:t>
      </w:r>
    </w:p>
    <w:p w14:paraId="34D8D338"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Không có mô hình nhất quán giữa các widget</w:t>
      </w:r>
    </w:p>
    <w:p w14:paraId="7D2BDD9D"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Triển khai Radio:</w:t>
      </w:r>
      <w:r w:rsidRPr="0082112F">
        <w:rPr>
          <w:rFonts w:cs="Times New Roman"/>
          <w:color w:val="000000" w:themeColor="text1"/>
          <w:sz w:val="26"/>
          <w:szCs w:val="26"/>
        </w:rPr>
        <w:t xml:space="preserve"> </w:t>
      </w:r>
    </w:p>
    <w:p w14:paraId="16E1C650"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lastRenderedPageBreak/>
        <w:t>Chỉ demo 2 lựa chọn</w:t>
      </w:r>
    </w:p>
    <w:p w14:paraId="6E81A714"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Không cho thấy tạo radio động</w:t>
      </w:r>
    </w:p>
    <w:p w14:paraId="7EF3970F"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Có thể tốt hơn với widget RadioGroup wrapper</w:t>
      </w:r>
    </w:p>
    <w:p w14:paraId="61F710C2"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Cấu hình Slider:</w:t>
      </w:r>
      <w:r w:rsidRPr="0082112F">
        <w:rPr>
          <w:rFonts w:cs="Times New Roman"/>
          <w:color w:val="000000" w:themeColor="text1"/>
          <w:sz w:val="26"/>
          <w:szCs w:val="26"/>
        </w:rPr>
        <w:t xml:space="preserve"> </w:t>
      </w:r>
    </w:p>
    <w:p w14:paraId="5E4ADB7C"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divisions = 100 cố định có thể không tối ưu cho mọi trường hợp</w:t>
      </w:r>
    </w:p>
    <w:p w14:paraId="78D30B4B"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Không demo thay đổi phạm vi động</w:t>
      </w:r>
    </w:p>
    <w:p w14:paraId="536547FD"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Thiếu demo callbacks onChangeStart/onChangeEnd</w:t>
      </w:r>
    </w:p>
    <w:p w14:paraId="6F87859B"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Phản hồi cử chỉ:</w:t>
      </w:r>
      <w:r w:rsidRPr="0082112F">
        <w:rPr>
          <w:rFonts w:cs="Times New Roman"/>
          <w:color w:val="000000" w:themeColor="text1"/>
          <w:sz w:val="26"/>
          <w:szCs w:val="26"/>
        </w:rPr>
        <w:t xml:space="preserve"> </w:t>
      </w:r>
    </w:p>
    <w:p w14:paraId="3D1D7D33"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Phản hồi kép (ở widget và card) có thể thừa</w:t>
      </w:r>
    </w:p>
    <w:p w14:paraId="2F58EAF7"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GestureDetector tự động reset có thể gây bất ngờ</w:t>
      </w:r>
    </w:p>
    <w:p w14:paraId="013ACC9E"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Không giải thích xung đột gesture arena</w:t>
      </w:r>
    </w:p>
    <w:p w14:paraId="47C8766E"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Testing:</w:t>
      </w:r>
      <w:r w:rsidRPr="0082112F">
        <w:rPr>
          <w:rFonts w:cs="Times New Roman"/>
          <w:color w:val="000000" w:themeColor="text1"/>
          <w:sz w:val="26"/>
          <w:szCs w:val="26"/>
        </w:rPr>
        <w:t xml:space="preserve"> </w:t>
      </w:r>
    </w:p>
    <w:p w14:paraId="70743A2B"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Chưa có unit tests cho logic widget</w:t>
      </w:r>
    </w:p>
    <w:p w14:paraId="35E8719E"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Chưa có tests nhận diện cử chỉ</w:t>
      </w:r>
    </w:p>
    <w:p w14:paraId="315B86C0"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Chưa test đồng bộ state</w:t>
      </w:r>
    </w:p>
    <w:p w14:paraId="1F4D511D"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Khả năng tiếp cận:</w:t>
      </w:r>
      <w:r w:rsidRPr="0082112F">
        <w:rPr>
          <w:rFonts w:cs="Times New Roman"/>
          <w:color w:val="000000" w:themeColor="text1"/>
          <w:sz w:val="26"/>
          <w:szCs w:val="26"/>
        </w:rPr>
        <w:t xml:space="preserve"> </w:t>
      </w:r>
    </w:p>
    <w:p w14:paraId="742D8572"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Chưa có nhãn ngữ nghĩa cho điều khiển</w:t>
      </w:r>
    </w:p>
    <w:p w14:paraId="1165644C"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Thiếu thông báo cho trình đọc màn hình</w:t>
      </w:r>
    </w:p>
    <w:p w14:paraId="79C57114"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Chưa test với TalkBack/VoiceOver</w:t>
      </w:r>
    </w:p>
    <w:p w14:paraId="268FF252" w14:textId="77777777" w:rsidR="0082112F" w:rsidRPr="0082112F" w:rsidRDefault="0082112F" w:rsidP="001406EC">
      <w:pPr>
        <w:numPr>
          <w:ilvl w:val="0"/>
          <w:numId w:val="99"/>
        </w:numPr>
        <w:rPr>
          <w:rFonts w:cs="Times New Roman"/>
          <w:color w:val="000000" w:themeColor="text1"/>
          <w:sz w:val="26"/>
          <w:szCs w:val="26"/>
        </w:rPr>
      </w:pPr>
      <w:r w:rsidRPr="0082112F">
        <w:rPr>
          <w:rFonts w:cs="Times New Roman"/>
          <w:b/>
          <w:bCs/>
          <w:color w:val="000000" w:themeColor="text1"/>
          <w:sz w:val="26"/>
          <w:szCs w:val="26"/>
        </w:rPr>
        <w:t>Tài liệu:</w:t>
      </w:r>
      <w:r w:rsidRPr="0082112F">
        <w:rPr>
          <w:rFonts w:cs="Times New Roman"/>
          <w:color w:val="000000" w:themeColor="text1"/>
          <w:sz w:val="26"/>
          <w:szCs w:val="26"/>
        </w:rPr>
        <w:t xml:space="preserve"> </w:t>
      </w:r>
    </w:p>
    <w:p w14:paraId="7B4FF68C"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Custom widgets thiếu tài liệu API chi tiết</w:t>
      </w:r>
    </w:p>
    <w:p w14:paraId="45B252FE"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Không có ví dụ sử dụng trong comments</w:t>
      </w:r>
    </w:p>
    <w:p w14:paraId="6526B71C" w14:textId="77777777" w:rsidR="0082112F" w:rsidRPr="0082112F" w:rsidRDefault="0082112F" w:rsidP="001406EC">
      <w:pPr>
        <w:numPr>
          <w:ilvl w:val="1"/>
          <w:numId w:val="99"/>
        </w:numPr>
        <w:rPr>
          <w:rFonts w:cs="Times New Roman"/>
          <w:color w:val="000000" w:themeColor="text1"/>
          <w:sz w:val="26"/>
          <w:szCs w:val="26"/>
        </w:rPr>
      </w:pPr>
      <w:r w:rsidRPr="0082112F">
        <w:rPr>
          <w:rFonts w:cs="Times New Roman"/>
          <w:color w:val="000000" w:themeColor="text1"/>
          <w:sz w:val="26"/>
          <w:szCs w:val="26"/>
        </w:rPr>
        <w:t>Thiếu mô tả tham số</w:t>
      </w:r>
    </w:p>
    <w:p w14:paraId="194B8909" w14:textId="77777777" w:rsidR="0082112F" w:rsidRPr="00616918" w:rsidRDefault="0082112F" w:rsidP="001B7C2B">
      <w:pPr>
        <w:pStyle w:val="Heading2"/>
        <w:rPr>
          <w:rFonts w:ascii="Times New Roman" w:hAnsi="Times New Roman" w:cs="Times New Roman"/>
          <w:color w:val="000000" w:themeColor="text1"/>
        </w:rPr>
      </w:pPr>
      <w:bookmarkStart w:id="54" w:name="_Toc211333837"/>
      <w:r w:rsidRPr="00616918">
        <w:rPr>
          <w:rFonts w:ascii="Times New Roman" w:hAnsi="Times New Roman" w:cs="Times New Roman"/>
          <w:color w:val="000000" w:themeColor="text1"/>
        </w:rPr>
        <w:t>3. Kết luận</w:t>
      </w:r>
      <w:bookmarkEnd w:id="54"/>
    </w:p>
    <w:p w14:paraId="22482D05" w14:textId="2B54127A" w:rsidR="00F12EDB" w:rsidRPr="00616918" w:rsidRDefault="0082112F" w:rsidP="00EE3E7E">
      <w:pPr>
        <w:rPr>
          <w:rFonts w:cs="Times New Roman"/>
          <w:color w:val="000000" w:themeColor="text1"/>
          <w:sz w:val="26"/>
          <w:szCs w:val="26"/>
        </w:rPr>
      </w:pPr>
      <w:r w:rsidRPr="0082112F">
        <w:rPr>
          <w:rFonts w:cs="Times New Roman"/>
          <w:color w:val="000000" w:themeColor="text1"/>
          <w:sz w:val="26"/>
          <w:szCs w:val="26"/>
        </w:rPr>
        <w:t>Đồ án vượt yêu cầu cơ bản bằng cách bao phủ cả tương tác widget cơ bản (Part 1) và nâng cao (Part 2). Chất lượng triển khai cao với sự chú ý đến chi tiết, áp dụng đúng các mô hình, và tài liệu đầy đủ. Dự án là tài liệu học tập xuất sắc và tham khảo triển khai cho các Flutter developers.</w:t>
      </w:r>
    </w:p>
    <w:p w14:paraId="7FF17F65" w14:textId="74209D87" w:rsidR="00EE3E7E" w:rsidRPr="00616918" w:rsidRDefault="00633EEA" w:rsidP="001B7C2B">
      <w:pPr>
        <w:pStyle w:val="Heading1"/>
        <w:rPr>
          <w:rFonts w:ascii="Times New Roman" w:hAnsi="Times New Roman" w:cs="Times New Roman"/>
          <w:color w:val="000000" w:themeColor="text1"/>
        </w:rPr>
      </w:pPr>
      <w:bookmarkStart w:id="55" w:name="_Toc211333838"/>
      <w:r w:rsidRPr="00616918">
        <w:rPr>
          <w:rFonts w:ascii="Times New Roman" w:hAnsi="Times New Roman" w:cs="Times New Roman"/>
          <w:color w:val="000000" w:themeColor="text1"/>
        </w:rPr>
        <w:lastRenderedPageBreak/>
        <w:t>VI</w:t>
      </w:r>
      <w:r w:rsidR="00EE3E7E" w:rsidRPr="00616918">
        <w:rPr>
          <w:rFonts w:ascii="Times New Roman" w:hAnsi="Times New Roman" w:cs="Times New Roman"/>
          <w:color w:val="000000" w:themeColor="text1"/>
        </w:rPr>
        <w:t>. TÀI LIỆU THAM KHẢO</w:t>
      </w:r>
      <w:bookmarkEnd w:id="55"/>
    </w:p>
    <w:p w14:paraId="6EB132B6" w14:textId="396BC318"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[1] Flutter API Reference, "FloatingActionButton class", Flutter Documentation, 2024, </w:t>
      </w:r>
      <w:hyperlink r:id="rId39" w:history="1">
        <w:r w:rsidR="00976774" w:rsidRPr="00EE3E7E">
          <w:rPr>
            <w:rStyle w:val="Hyperlink"/>
            <w:rFonts w:cs="Times New Roman"/>
            <w:bCs/>
            <w:color w:val="000000" w:themeColor="text1"/>
            <w:sz w:val="26"/>
            <w:szCs w:val="26"/>
          </w:rPr>
          <w:t>https://api.flutter.dev/flutter/material/FloatingActionButton-class.html</w:t>
        </w:r>
      </w:hyperlink>
    </w:p>
    <w:p w14:paraId="1EF3550C" w14:textId="553D1C86"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[2] Flutter API Reference, "ElevatedButton class", Flutter Documentation, 2024, </w:t>
      </w:r>
      <w:hyperlink r:id="rId40" w:history="1">
        <w:r w:rsidR="00976774" w:rsidRPr="00EE3E7E">
          <w:rPr>
            <w:rStyle w:val="Hyperlink"/>
            <w:rFonts w:cs="Times New Roman"/>
            <w:bCs/>
            <w:color w:val="000000" w:themeColor="text1"/>
            <w:sz w:val="26"/>
            <w:szCs w:val="26"/>
          </w:rPr>
          <w:t>https://api.flutter.dev/flutter/material/ElevatedButton-class.html</w:t>
        </w:r>
      </w:hyperlink>
    </w:p>
    <w:p w14:paraId="78127A9B" w14:textId="5AF740D3"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[3] Flutter API Reference, "TextButton class", Flutter Documentation, 2024, </w:t>
      </w:r>
      <w:hyperlink r:id="rId41" w:history="1">
        <w:r w:rsidR="00976774" w:rsidRPr="00EE3E7E">
          <w:rPr>
            <w:rStyle w:val="Hyperlink"/>
            <w:rFonts w:cs="Times New Roman"/>
            <w:bCs/>
            <w:color w:val="000000" w:themeColor="text1"/>
            <w:sz w:val="26"/>
            <w:szCs w:val="26"/>
          </w:rPr>
          <w:t>https://api.flutter.dev/flutter/material/TextButton-class.html</w:t>
        </w:r>
      </w:hyperlink>
    </w:p>
    <w:p w14:paraId="77F696EC" w14:textId="26E89639"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[4] Flutter API Reference, "OutlinedButton class", Flutter Documentation, 2024, </w:t>
      </w:r>
      <w:hyperlink r:id="rId42" w:history="1">
        <w:r w:rsidR="00976774" w:rsidRPr="00EE3E7E">
          <w:rPr>
            <w:rStyle w:val="Hyperlink"/>
            <w:rFonts w:cs="Times New Roman"/>
            <w:bCs/>
            <w:color w:val="000000" w:themeColor="text1"/>
            <w:sz w:val="26"/>
            <w:szCs w:val="26"/>
          </w:rPr>
          <w:t>https://api.flutter.dev/flutter/material/OutlinedButton-class.html</w:t>
        </w:r>
      </w:hyperlink>
    </w:p>
    <w:p w14:paraId="4A08DD6F" w14:textId="645AA0D4"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[5] Flutter API Reference, "IconButton class", Flutter Documentation, 2024, </w:t>
      </w:r>
      <w:hyperlink r:id="rId43" w:history="1">
        <w:r w:rsidR="00976774" w:rsidRPr="00EE3E7E">
          <w:rPr>
            <w:rStyle w:val="Hyperlink"/>
            <w:rFonts w:cs="Times New Roman"/>
            <w:bCs/>
            <w:color w:val="000000" w:themeColor="text1"/>
            <w:sz w:val="26"/>
            <w:szCs w:val="26"/>
          </w:rPr>
          <w:t>https://api.flutter.dev/flutter/material/IconButton-class.html</w:t>
        </w:r>
      </w:hyperlink>
    </w:p>
    <w:p w14:paraId="5123D559" w14:textId="0EAC5067"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[6] Flutter API Reference, "TextField class", Flutter Documentation, 2024, </w:t>
      </w:r>
      <w:hyperlink r:id="rId44" w:history="1">
        <w:r w:rsidR="00976774" w:rsidRPr="00EE3E7E">
          <w:rPr>
            <w:rStyle w:val="Hyperlink"/>
            <w:rFonts w:cs="Times New Roman"/>
            <w:bCs/>
            <w:color w:val="000000" w:themeColor="text1"/>
            <w:sz w:val="26"/>
            <w:szCs w:val="26"/>
          </w:rPr>
          <w:t>https://api.flutter.dev/flutter/material/TextField-class.html</w:t>
        </w:r>
      </w:hyperlink>
    </w:p>
    <w:p w14:paraId="66BC91FE" w14:textId="7B93846A"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[7] Material Design, "Buttons - Material Design 3", Google, 2024, </w:t>
      </w:r>
      <w:hyperlink r:id="rId45" w:history="1">
        <w:r w:rsidR="00976774" w:rsidRPr="00EE3E7E">
          <w:rPr>
            <w:rStyle w:val="Hyperlink"/>
            <w:rFonts w:cs="Times New Roman"/>
            <w:bCs/>
            <w:color w:val="000000" w:themeColor="text1"/>
            <w:sz w:val="26"/>
            <w:szCs w:val="26"/>
          </w:rPr>
          <w:t>https://m3.material.io/components/buttons</w:t>
        </w:r>
      </w:hyperlink>
    </w:p>
    <w:p w14:paraId="6B39B53B" w14:textId="6926C599"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[8] Material Design, "Floating Action Button - Material Design 3", Google, 2024, </w:t>
      </w:r>
      <w:hyperlink r:id="rId46" w:history="1">
        <w:r w:rsidR="00976774" w:rsidRPr="00EE3E7E">
          <w:rPr>
            <w:rStyle w:val="Hyperlink"/>
            <w:rFonts w:cs="Times New Roman"/>
            <w:bCs/>
            <w:color w:val="000000" w:themeColor="text1"/>
            <w:sz w:val="26"/>
            <w:szCs w:val="26"/>
          </w:rPr>
          <w:t>https://m3.material.io/components/floating-action-button</w:t>
        </w:r>
      </w:hyperlink>
    </w:p>
    <w:p w14:paraId="5B650377" w14:textId="33610E5D" w:rsidR="00976774"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[9] Material Design, "Text fields - Material Design 3", Google, 2024, </w:t>
      </w:r>
      <w:hyperlink r:id="rId47" w:history="1">
        <w:r w:rsidR="00976774" w:rsidRPr="00EE3E7E">
          <w:rPr>
            <w:rStyle w:val="Hyperlink"/>
            <w:rFonts w:cs="Times New Roman"/>
            <w:bCs/>
            <w:color w:val="000000" w:themeColor="text1"/>
            <w:sz w:val="26"/>
            <w:szCs w:val="26"/>
          </w:rPr>
          <w:t>https://m3.material.io/components/text-fields</w:t>
        </w:r>
      </w:hyperlink>
    </w:p>
    <w:p w14:paraId="04D1E3B2" w14:textId="7DB17173"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[10] Flutter Documentation, "Building a form with validation", Flutter Dev, 2024, </w:t>
      </w:r>
      <w:hyperlink r:id="rId48" w:history="1">
        <w:r w:rsidR="00976774" w:rsidRPr="00EE3E7E">
          <w:rPr>
            <w:rStyle w:val="Hyperlink"/>
            <w:rFonts w:cs="Times New Roman"/>
            <w:bCs/>
            <w:color w:val="000000" w:themeColor="text1"/>
            <w:sz w:val="26"/>
            <w:szCs w:val="26"/>
          </w:rPr>
          <w:t>https://docs.flutter.dev/cookbook/forms/vali</w:t>
        </w:r>
        <w:r w:rsidR="00976774" w:rsidRPr="00EE3E7E">
          <w:rPr>
            <w:rStyle w:val="Hyperlink"/>
            <w:rFonts w:cs="Times New Roman"/>
            <w:bCs/>
            <w:color w:val="000000" w:themeColor="text1"/>
            <w:sz w:val="26"/>
            <w:szCs w:val="26"/>
          </w:rPr>
          <w:t>d</w:t>
        </w:r>
        <w:r w:rsidR="00976774" w:rsidRPr="00EE3E7E">
          <w:rPr>
            <w:rStyle w:val="Hyperlink"/>
            <w:rFonts w:cs="Times New Roman"/>
            <w:bCs/>
            <w:color w:val="000000" w:themeColor="text1"/>
            <w:sz w:val="26"/>
            <w:szCs w:val="26"/>
          </w:rPr>
          <w:t>ation</w:t>
        </w:r>
      </w:hyperlink>
    </w:p>
    <w:p w14:paraId="0318C8AF" w14:textId="2303E472"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[11] Flutter API Reference, "Card class", Flutter Documentation, 2024, </w:t>
      </w:r>
      <w:hyperlink r:id="rId49" w:history="1">
        <w:r w:rsidR="00976774" w:rsidRPr="00EE3E7E">
          <w:rPr>
            <w:rStyle w:val="Hyperlink"/>
            <w:rFonts w:cs="Times New Roman"/>
            <w:bCs/>
            <w:color w:val="000000" w:themeColor="text1"/>
            <w:sz w:val="26"/>
            <w:szCs w:val="26"/>
          </w:rPr>
          <w:t>https://api.flutter.dev/flutter/material/Card-class.html</w:t>
        </w:r>
      </w:hyperlink>
    </w:p>
    <w:p w14:paraId="68D78AB5" w14:textId="4DBB7C3B"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[12] Flutter API Reference, "StatelessWidget class", Flutter Documentation, 2024, </w:t>
      </w:r>
      <w:hyperlink r:id="rId50" w:history="1">
        <w:r w:rsidR="00572337" w:rsidRPr="00EE3E7E">
          <w:rPr>
            <w:rStyle w:val="Hyperlink"/>
            <w:rFonts w:cs="Times New Roman"/>
            <w:bCs/>
            <w:color w:val="000000" w:themeColor="text1"/>
            <w:sz w:val="26"/>
            <w:szCs w:val="26"/>
          </w:rPr>
          <w:t>https://api.flutter.dev/flutter/widgets/StatelessWidget-class.htm</w:t>
        </w:r>
        <w:r w:rsidR="00572337" w:rsidRPr="00616918">
          <w:rPr>
            <w:rStyle w:val="Hyperlink"/>
            <w:rFonts w:cs="Times New Roman"/>
            <w:bCs/>
            <w:color w:val="000000" w:themeColor="text1"/>
            <w:sz w:val="26"/>
            <w:szCs w:val="26"/>
          </w:rPr>
          <w:t>l</w:t>
        </w:r>
      </w:hyperlink>
    </w:p>
    <w:p w14:paraId="2FF1373F" w14:textId="3C1800B6" w:rsidR="00EE3E7E" w:rsidRPr="00616918" w:rsidRDefault="00EE3E7E" w:rsidP="00EE3E7E">
      <w:pPr>
        <w:rPr>
          <w:rFonts w:cs="Times New Roman"/>
          <w:bCs/>
          <w:color w:val="000000" w:themeColor="text1"/>
          <w:sz w:val="26"/>
          <w:szCs w:val="26"/>
        </w:rPr>
      </w:pPr>
      <w:r w:rsidRPr="00EE3E7E">
        <w:rPr>
          <w:rFonts w:cs="Times New Roman"/>
          <w:bCs/>
          <w:color w:val="000000" w:themeColor="text1"/>
          <w:sz w:val="26"/>
          <w:szCs w:val="26"/>
        </w:rPr>
        <w:t xml:space="preserve">[13] Flutter API Reference, "StatefulWidget class", Flutter Documentation, 2024, </w:t>
      </w:r>
      <w:hyperlink r:id="rId51" w:history="1">
        <w:r w:rsidR="0067022D" w:rsidRPr="00EE3E7E">
          <w:rPr>
            <w:rStyle w:val="Hyperlink"/>
            <w:rFonts w:cs="Times New Roman"/>
            <w:bCs/>
            <w:color w:val="000000" w:themeColor="text1"/>
            <w:sz w:val="26"/>
            <w:szCs w:val="26"/>
          </w:rPr>
          <w:t>https://api.flutter.dev/flutter/widgets/StatefulWidget-class.html</w:t>
        </w:r>
      </w:hyperlink>
    </w:p>
    <w:p w14:paraId="555C8D41"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[14] Flutter API Reference, "Switch class", Flutter Documentation, 2024, </w:t>
      </w:r>
      <w:hyperlink r:id="rId52" w:history="1">
        <w:r w:rsidRPr="0067022D">
          <w:rPr>
            <w:rStyle w:val="Hyperlink"/>
            <w:rFonts w:cs="Times New Roman"/>
            <w:bCs/>
            <w:color w:val="000000" w:themeColor="text1"/>
            <w:sz w:val="26"/>
            <w:szCs w:val="26"/>
          </w:rPr>
          <w:t>https://api.flutter.dev/flutter/material/Switch-class.html</w:t>
        </w:r>
      </w:hyperlink>
    </w:p>
    <w:p w14:paraId="5AA3E090"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[15] Flutter API Reference, "Checkbox class", Flutter Documentation, 2024, </w:t>
      </w:r>
      <w:hyperlink r:id="rId53" w:history="1">
        <w:r w:rsidRPr="0067022D">
          <w:rPr>
            <w:rStyle w:val="Hyperlink"/>
            <w:rFonts w:cs="Times New Roman"/>
            <w:bCs/>
            <w:color w:val="000000" w:themeColor="text1"/>
            <w:sz w:val="26"/>
            <w:szCs w:val="26"/>
          </w:rPr>
          <w:t>https://api.flutter.dev/flutter/material/Checkbox-class.html</w:t>
        </w:r>
      </w:hyperlink>
    </w:p>
    <w:p w14:paraId="5BEAC802"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lastRenderedPageBreak/>
        <w:t xml:space="preserve">[16] Flutter API Reference, "Radio class", Flutter Documentation, 2024, </w:t>
      </w:r>
      <w:hyperlink r:id="rId54" w:history="1">
        <w:r w:rsidRPr="0067022D">
          <w:rPr>
            <w:rStyle w:val="Hyperlink"/>
            <w:rFonts w:cs="Times New Roman"/>
            <w:bCs/>
            <w:color w:val="000000" w:themeColor="text1"/>
            <w:sz w:val="26"/>
            <w:szCs w:val="26"/>
          </w:rPr>
          <w:t>https://api.flutter.dev/flutter/material/Radio-class.html</w:t>
        </w:r>
      </w:hyperlink>
    </w:p>
    <w:p w14:paraId="5907CA71"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[17] Flutter API Reference, "Slider class", Flutter Documentation, 2024, </w:t>
      </w:r>
      <w:hyperlink r:id="rId55" w:history="1">
        <w:r w:rsidRPr="0067022D">
          <w:rPr>
            <w:rStyle w:val="Hyperlink"/>
            <w:rFonts w:cs="Times New Roman"/>
            <w:bCs/>
            <w:color w:val="000000" w:themeColor="text1"/>
            <w:sz w:val="26"/>
            <w:szCs w:val="26"/>
          </w:rPr>
          <w:t>https://api.flutter.dev/flutter/material/Slider-class.html</w:t>
        </w:r>
      </w:hyperlink>
    </w:p>
    <w:p w14:paraId="1AEE4977"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[18] Flutter API Reference, "GestureDetector class", Flutter Documentation, 2024, </w:t>
      </w:r>
      <w:hyperlink r:id="rId56" w:history="1">
        <w:r w:rsidRPr="0067022D">
          <w:rPr>
            <w:rStyle w:val="Hyperlink"/>
            <w:rFonts w:cs="Times New Roman"/>
            <w:bCs/>
            <w:color w:val="000000" w:themeColor="text1"/>
            <w:sz w:val="26"/>
            <w:szCs w:val="26"/>
          </w:rPr>
          <w:t>https://api.flutter.dev/flutter/widgets/GestureDetector-class.html</w:t>
        </w:r>
      </w:hyperlink>
    </w:p>
    <w:p w14:paraId="428509BC"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[19] Flutter API Reference, "InkWell class", Flutter Documentation, 2024, </w:t>
      </w:r>
      <w:hyperlink r:id="rId57" w:history="1">
        <w:r w:rsidRPr="0067022D">
          <w:rPr>
            <w:rStyle w:val="Hyperlink"/>
            <w:rFonts w:cs="Times New Roman"/>
            <w:bCs/>
            <w:color w:val="000000" w:themeColor="text1"/>
            <w:sz w:val="26"/>
            <w:szCs w:val="26"/>
          </w:rPr>
          <w:t>https://api.flutter.dev/flutter/material/InkWell-class.html</w:t>
        </w:r>
      </w:hyperlink>
    </w:p>
    <w:p w14:paraId="04D35149"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[20] Material Design, "Selection controls - Material Design 3", Google, 2024, </w:t>
      </w:r>
      <w:hyperlink r:id="rId58" w:history="1">
        <w:r w:rsidRPr="0067022D">
          <w:rPr>
            <w:rStyle w:val="Hyperlink"/>
            <w:rFonts w:cs="Times New Roman"/>
            <w:bCs/>
            <w:color w:val="000000" w:themeColor="text1"/>
            <w:sz w:val="26"/>
            <w:szCs w:val="26"/>
          </w:rPr>
          <w:t>https://m3.material.io/components/selection-controls</w:t>
        </w:r>
      </w:hyperlink>
    </w:p>
    <w:p w14:paraId="39E204C8" w14:textId="77777777" w:rsidR="0067022D" w:rsidRPr="0067022D" w:rsidRDefault="0067022D" w:rsidP="0067022D">
      <w:pPr>
        <w:rPr>
          <w:rFonts w:cs="Times New Roman"/>
          <w:bCs/>
          <w:color w:val="000000" w:themeColor="text1"/>
          <w:sz w:val="26"/>
          <w:szCs w:val="26"/>
        </w:rPr>
      </w:pPr>
      <w:r w:rsidRPr="0067022D">
        <w:rPr>
          <w:rFonts w:cs="Times New Roman"/>
          <w:bCs/>
          <w:color w:val="000000" w:themeColor="text1"/>
          <w:sz w:val="26"/>
          <w:szCs w:val="26"/>
        </w:rPr>
        <w:t xml:space="preserve">[21] Flutter Documentation, "Gestures", Flutter Dev, 2024, </w:t>
      </w:r>
      <w:hyperlink r:id="rId59" w:history="1">
        <w:r w:rsidRPr="0067022D">
          <w:rPr>
            <w:rStyle w:val="Hyperlink"/>
            <w:rFonts w:cs="Times New Roman"/>
            <w:bCs/>
            <w:color w:val="000000" w:themeColor="text1"/>
            <w:sz w:val="26"/>
            <w:szCs w:val="26"/>
          </w:rPr>
          <w:t>https://docs.flutter.dev/ui/interactivity/gestures</w:t>
        </w:r>
      </w:hyperlink>
    </w:p>
    <w:p w14:paraId="1D9FE3FC" w14:textId="656485BC" w:rsidR="00786B13" w:rsidRPr="00616918" w:rsidRDefault="0067022D">
      <w:pPr>
        <w:rPr>
          <w:rFonts w:cs="Times New Roman"/>
          <w:bCs/>
          <w:color w:val="000000" w:themeColor="text1"/>
          <w:sz w:val="26"/>
          <w:szCs w:val="26"/>
        </w:rPr>
      </w:pPr>
      <w:r w:rsidRPr="0067022D">
        <w:rPr>
          <w:rFonts w:cs="Times New Roman"/>
          <w:bCs/>
          <w:color w:val="000000" w:themeColor="text1"/>
          <w:sz w:val="26"/>
          <w:szCs w:val="26"/>
        </w:rPr>
        <w:t xml:space="preserve">[22] Flutter Documentation, "Adding interactivity to your Flutter app", Flutter Dev, 2024, </w:t>
      </w:r>
      <w:hyperlink r:id="rId60" w:history="1">
        <w:r w:rsidRPr="0067022D">
          <w:rPr>
            <w:rStyle w:val="Hyperlink"/>
            <w:rFonts w:cs="Times New Roman"/>
            <w:bCs/>
            <w:color w:val="000000" w:themeColor="text1"/>
            <w:sz w:val="26"/>
            <w:szCs w:val="26"/>
          </w:rPr>
          <w:t>https://docs.flutter.dev/ui/interactivity</w:t>
        </w:r>
      </w:hyperlink>
    </w:p>
    <w:sectPr w:rsidR="00786B13" w:rsidRPr="00616918" w:rsidSect="008C2DC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00639" w14:textId="77777777" w:rsidR="008C7BCE" w:rsidRDefault="008C7BCE" w:rsidP="002B300D">
      <w:pPr>
        <w:spacing w:after="0" w:line="240" w:lineRule="auto"/>
      </w:pPr>
      <w:r>
        <w:separator/>
      </w:r>
    </w:p>
  </w:endnote>
  <w:endnote w:type="continuationSeparator" w:id="0">
    <w:p w14:paraId="77F113AF" w14:textId="77777777" w:rsidR="008C7BCE" w:rsidRDefault="008C7BCE" w:rsidP="002B3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3430C" w14:textId="77777777" w:rsidR="008C7BCE" w:rsidRDefault="008C7BCE" w:rsidP="002B300D">
      <w:pPr>
        <w:spacing w:after="0" w:line="240" w:lineRule="auto"/>
      </w:pPr>
      <w:r>
        <w:separator/>
      </w:r>
    </w:p>
  </w:footnote>
  <w:footnote w:type="continuationSeparator" w:id="0">
    <w:p w14:paraId="33C935D1" w14:textId="77777777" w:rsidR="008C7BCE" w:rsidRDefault="008C7BCE" w:rsidP="002B3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AD"/>
    <w:multiLevelType w:val="multilevel"/>
    <w:tmpl w:val="20A8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F7152"/>
    <w:multiLevelType w:val="hybridMultilevel"/>
    <w:tmpl w:val="667A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55D68"/>
    <w:multiLevelType w:val="multilevel"/>
    <w:tmpl w:val="332CA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D1590"/>
    <w:multiLevelType w:val="multilevel"/>
    <w:tmpl w:val="BF30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07E21"/>
    <w:multiLevelType w:val="multilevel"/>
    <w:tmpl w:val="272E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A63B6"/>
    <w:multiLevelType w:val="multilevel"/>
    <w:tmpl w:val="0EF2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55F07"/>
    <w:multiLevelType w:val="multilevel"/>
    <w:tmpl w:val="AEAA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748B7"/>
    <w:multiLevelType w:val="multilevel"/>
    <w:tmpl w:val="925A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D504CC"/>
    <w:multiLevelType w:val="multilevel"/>
    <w:tmpl w:val="8194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877AF"/>
    <w:multiLevelType w:val="multilevel"/>
    <w:tmpl w:val="7E32E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5D7881"/>
    <w:multiLevelType w:val="multilevel"/>
    <w:tmpl w:val="91E80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A41BCA"/>
    <w:multiLevelType w:val="multilevel"/>
    <w:tmpl w:val="B27C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AD37AA"/>
    <w:multiLevelType w:val="multilevel"/>
    <w:tmpl w:val="7464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091C36"/>
    <w:multiLevelType w:val="multilevel"/>
    <w:tmpl w:val="E33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751C67"/>
    <w:multiLevelType w:val="multilevel"/>
    <w:tmpl w:val="BBA42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687CF8"/>
    <w:multiLevelType w:val="multilevel"/>
    <w:tmpl w:val="13FA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61108"/>
    <w:multiLevelType w:val="multilevel"/>
    <w:tmpl w:val="37A4D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F86922"/>
    <w:multiLevelType w:val="multilevel"/>
    <w:tmpl w:val="03A4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D81112"/>
    <w:multiLevelType w:val="multilevel"/>
    <w:tmpl w:val="2C1C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16411D"/>
    <w:multiLevelType w:val="multilevel"/>
    <w:tmpl w:val="84D4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8867F4"/>
    <w:multiLevelType w:val="multilevel"/>
    <w:tmpl w:val="9182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941713"/>
    <w:multiLevelType w:val="multilevel"/>
    <w:tmpl w:val="BFD6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471F2A"/>
    <w:multiLevelType w:val="multilevel"/>
    <w:tmpl w:val="945C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337837"/>
    <w:multiLevelType w:val="multilevel"/>
    <w:tmpl w:val="73365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352CD"/>
    <w:multiLevelType w:val="multilevel"/>
    <w:tmpl w:val="8478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51003"/>
    <w:multiLevelType w:val="multilevel"/>
    <w:tmpl w:val="F44A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2F64B1"/>
    <w:multiLevelType w:val="multilevel"/>
    <w:tmpl w:val="38E0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7900FD"/>
    <w:multiLevelType w:val="multilevel"/>
    <w:tmpl w:val="48B6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C123A5"/>
    <w:multiLevelType w:val="multilevel"/>
    <w:tmpl w:val="6ED09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1F4E7D"/>
    <w:multiLevelType w:val="multilevel"/>
    <w:tmpl w:val="D36A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F601F0"/>
    <w:multiLevelType w:val="multilevel"/>
    <w:tmpl w:val="1FFE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14063D"/>
    <w:multiLevelType w:val="multilevel"/>
    <w:tmpl w:val="2940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6810C0"/>
    <w:multiLevelType w:val="multilevel"/>
    <w:tmpl w:val="A91A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D010F9"/>
    <w:multiLevelType w:val="multilevel"/>
    <w:tmpl w:val="99C8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7928EE"/>
    <w:multiLevelType w:val="multilevel"/>
    <w:tmpl w:val="CB9E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7A4CAD"/>
    <w:multiLevelType w:val="multilevel"/>
    <w:tmpl w:val="8390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92788A"/>
    <w:multiLevelType w:val="multilevel"/>
    <w:tmpl w:val="0F9E9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C75E72"/>
    <w:multiLevelType w:val="multilevel"/>
    <w:tmpl w:val="2CEA5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4102B5"/>
    <w:multiLevelType w:val="multilevel"/>
    <w:tmpl w:val="2E44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6E2D84"/>
    <w:multiLevelType w:val="multilevel"/>
    <w:tmpl w:val="B29A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FB4D45"/>
    <w:multiLevelType w:val="multilevel"/>
    <w:tmpl w:val="0BD69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AD56D7"/>
    <w:multiLevelType w:val="hybridMultilevel"/>
    <w:tmpl w:val="7ECCD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EB32DB"/>
    <w:multiLevelType w:val="multilevel"/>
    <w:tmpl w:val="5C82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297FEB"/>
    <w:multiLevelType w:val="multilevel"/>
    <w:tmpl w:val="3884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766DED"/>
    <w:multiLevelType w:val="multilevel"/>
    <w:tmpl w:val="C392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9626FE"/>
    <w:multiLevelType w:val="multilevel"/>
    <w:tmpl w:val="1A42A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2F0C1B"/>
    <w:multiLevelType w:val="multilevel"/>
    <w:tmpl w:val="1C4C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EB33A5"/>
    <w:multiLevelType w:val="multilevel"/>
    <w:tmpl w:val="F158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FD5CAA"/>
    <w:multiLevelType w:val="multilevel"/>
    <w:tmpl w:val="4036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FA4E5C"/>
    <w:multiLevelType w:val="multilevel"/>
    <w:tmpl w:val="F068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FD3652"/>
    <w:multiLevelType w:val="multilevel"/>
    <w:tmpl w:val="2668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583579"/>
    <w:multiLevelType w:val="multilevel"/>
    <w:tmpl w:val="215A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192465"/>
    <w:multiLevelType w:val="multilevel"/>
    <w:tmpl w:val="FC8A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3137B7"/>
    <w:multiLevelType w:val="multilevel"/>
    <w:tmpl w:val="648A7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837143"/>
    <w:multiLevelType w:val="multilevel"/>
    <w:tmpl w:val="EB8A8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A6422D"/>
    <w:multiLevelType w:val="hybridMultilevel"/>
    <w:tmpl w:val="FC96C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BB49A5"/>
    <w:multiLevelType w:val="multilevel"/>
    <w:tmpl w:val="FE42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166F00"/>
    <w:multiLevelType w:val="multilevel"/>
    <w:tmpl w:val="385A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F36BA1"/>
    <w:multiLevelType w:val="multilevel"/>
    <w:tmpl w:val="7720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DA20CC"/>
    <w:multiLevelType w:val="multilevel"/>
    <w:tmpl w:val="BD329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7E3727"/>
    <w:multiLevelType w:val="multilevel"/>
    <w:tmpl w:val="2B165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B447B7"/>
    <w:multiLevelType w:val="multilevel"/>
    <w:tmpl w:val="F258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BB3ABE"/>
    <w:multiLevelType w:val="multilevel"/>
    <w:tmpl w:val="7F42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3D53E6"/>
    <w:multiLevelType w:val="multilevel"/>
    <w:tmpl w:val="AF36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AB18D2"/>
    <w:multiLevelType w:val="multilevel"/>
    <w:tmpl w:val="C6C0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CE6B6E"/>
    <w:multiLevelType w:val="multilevel"/>
    <w:tmpl w:val="5818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7902CC"/>
    <w:multiLevelType w:val="multilevel"/>
    <w:tmpl w:val="E7B2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AA3E2A"/>
    <w:multiLevelType w:val="multilevel"/>
    <w:tmpl w:val="199C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6E7597D"/>
    <w:multiLevelType w:val="multilevel"/>
    <w:tmpl w:val="BFE8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FE028B"/>
    <w:multiLevelType w:val="multilevel"/>
    <w:tmpl w:val="6956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B448D4"/>
    <w:multiLevelType w:val="multilevel"/>
    <w:tmpl w:val="4D5E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1D7E36"/>
    <w:multiLevelType w:val="multilevel"/>
    <w:tmpl w:val="7A28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703EA4"/>
    <w:multiLevelType w:val="multilevel"/>
    <w:tmpl w:val="BB32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A3752C"/>
    <w:multiLevelType w:val="multilevel"/>
    <w:tmpl w:val="D4A4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3E0EF4"/>
    <w:multiLevelType w:val="multilevel"/>
    <w:tmpl w:val="B76E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7432BA"/>
    <w:multiLevelType w:val="multilevel"/>
    <w:tmpl w:val="6E2270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5031C4"/>
    <w:multiLevelType w:val="multilevel"/>
    <w:tmpl w:val="C16E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0C4AA1"/>
    <w:multiLevelType w:val="multilevel"/>
    <w:tmpl w:val="892C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36C0E6E"/>
    <w:multiLevelType w:val="multilevel"/>
    <w:tmpl w:val="95C8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E91DF1"/>
    <w:multiLevelType w:val="multilevel"/>
    <w:tmpl w:val="BA98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BB33BA"/>
    <w:multiLevelType w:val="multilevel"/>
    <w:tmpl w:val="6950B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BE101E5"/>
    <w:multiLevelType w:val="multilevel"/>
    <w:tmpl w:val="C08A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F462B9"/>
    <w:multiLevelType w:val="multilevel"/>
    <w:tmpl w:val="34249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344B62"/>
    <w:multiLevelType w:val="multilevel"/>
    <w:tmpl w:val="578E3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24530ED"/>
    <w:multiLevelType w:val="multilevel"/>
    <w:tmpl w:val="4BD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7F77CD"/>
    <w:multiLevelType w:val="multilevel"/>
    <w:tmpl w:val="870A3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95E03C2"/>
    <w:multiLevelType w:val="multilevel"/>
    <w:tmpl w:val="C0AA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6859C5"/>
    <w:multiLevelType w:val="multilevel"/>
    <w:tmpl w:val="3610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484B5A"/>
    <w:multiLevelType w:val="hybridMultilevel"/>
    <w:tmpl w:val="0D249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9676EA"/>
    <w:multiLevelType w:val="multilevel"/>
    <w:tmpl w:val="91BC7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64723A"/>
    <w:multiLevelType w:val="multilevel"/>
    <w:tmpl w:val="B7B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E05CDD"/>
    <w:multiLevelType w:val="multilevel"/>
    <w:tmpl w:val="BF00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8210C6"/>
    <w:multiLevelType w:val="multilevel"/>
    <w:tmpl w:val="4852F7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0107587"/>
    <w:multiLevelType w:val="multilevel"/>
    <w:tmpl w:val="FA24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1407F7"/>
    <w:multiLevelType w:val="multilevel"/>
    <w:tmpl w:val="9D64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4B179A5"/>
    <w:multiLevelType w:val="multilevel"/>
    <w:tmpl w:val="0E0E7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BE5B50"/>
    <w:multiLevelType w:val="multilevel"/>
    <w:tmpl w:val="CCAA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C63CD8"/>
    <w:multiLevelType w:val="multilevel"/>
    <w:tmpl w:val="B0A0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2857AD"/>
    <w:multiLevelType w:val="multilevel"/>
    <w:tmpl w:val="7B107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5A6234"/>
    <w:multiLevelType w:val="multilevel"/>
    <w:tmpl w:val="4B66F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A3A65E0"/>
    <w:multiLevelType w:val="multilevel"/>
    <w:tmpl w:val="0CA8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3C6AF2"/>
    <w:multiLevelType w:val="multilevel"/>
    <w:tmpl w:val="07FA7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6A291F"/>
    <w:multiLevelType w:val="multilevel"/>
    <w:tmpl w:val="8978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C716F3"/>
    <w:multiLevelType w:val="multilevel"/>
    <w:tmpl w:val="4AC02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DE22A26"/>
    <w:multiLevelType w:val="multilevel"/>
    <w:tmpl w:val="4C68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5125548">
    <w:abstractNumId w:val="29"/>
  </w:num>
  <w:num w:numId="2" w16cid:durableId="1230849737">
    <w:abstractNumId w:val="66"/>
  </w:num>
  <w:num w:numId="3" w16cid:durableId="630674496">
    <w:abstractNumId w:val="81"/>
  </w:num>
  <w:num w:numId="4" w16cid:durableId="1974797099">
    <w:abstractNumId w:val="84"/>
  </w:num>
  <w:num w:numId="5" w16cid:durableId="2137597184">
    <w:abstractNumId w:val="69"/>
  </w:num>
  <w:num w:numId="6" w16cid:durableId="1681202294">
    <w:abstractNumId w:val="38"/>
  </w:num>
  <w:num w:numId="7" w16cid:durableId="1052924994">
    <w:abstractNumId w:val="7"/>
  </w:num>
  <w:num w:numId="8" w16cid:durableId="1915508837">
    <w:abstractNumId w:val="35"/>
  </w:num>
  <w:num w:numId="9" w16cid:durableId="146754074">
    <w:abstractNumId w:val="1"/>
  </w:num>
  <w:num w:numId="10" w16cid:durableId="1342512313">
    <w:abstractNumId w:val="27"/>
  </w:num>
  <w:num w:numId="11" w16cid:durableId="1454791844">
    <w:abstractNumId w:val="78"/>
  </w:num>
  <w:num w:numId="12" w16cid:durableId="2017029771">
    <w:abstractNumId w:val="75"/>
  </w:num>
  <w:num w:numId="13" w16cid:durableId="1229612446">
    <w:abstractNumId w:val="48"/>
  </w:num>
  <w:num w:numId="14" w16cid:durableId="1038042068">
    <w:abstractNumId w:val="76"/>
  </w:num>
  <w:num w:numId="15" w16cid:durableId="515507758">
    <w:abstractNumId w:val="14"/>
  </w:num>
  <w:num w:numId="16" w16cid:durableId="1451701162">
    <w:abstractNumId w:val="67"/>
  </w:num>
  <w:num w:numId="17" w16cid:durableId="209465652">
    <w:abstractNumId w:val="33"/>
  </w:num>
  <w:num w:numId="18" w16cid:durableId="541866379">
    <w:abstractNumId w:val="63"/>
  </w:num>
  <w:num w:numId="19" w16cid:durableId="851728814">
    <w:abstractNumId w:val="65"/>
  </w:num>
  <w:num w:numId="20" w16cid:durableId="2078622885">
    <w:abstractNumId w:val="44"/>
  </w:num>
  <w:num w:numId="21" w16cid:durableId="588849840">
    <w:abstractNumId w:val="50"/>
  </w:num>
  <w:num w:numId="22" w16cid:durableId="2112970292">
    <w:abstractNumId w:val="22"/>
  </w:num>
  <w:num w:numId="23" w16cid:durableId="258413479">
    <w:abstractNumId w:val="57"/>
  </w:num>
  <w:num w:numId="24" w16cid:durableId="275987333">
    <w:abstractNumId w:val="10"/>
  </w:num>
  <w:num w:numId="25" w16cid:durableId="1844660732">
    <w:abstractNumId w:val="42"/>
  </w:num>
  <w:num w:numId="26" w16cid:durableId="1752969547">
    <w:abstractNumId w:val="19"/>
  </w:num>
  <w:num w:numId="27" w16cid:durableId="1559896319">
    <w:abstractNumId w:val="71"/>
  </w:num>
  <w:num w:numId="28" w16cid:durableId="660887571">
    <w:abstractNumId w:val="30"/>
  </w:num>
  <w:num w:numId="29" w16cid:durableId="2031106987">
    <w:abstractNumId w:val="47"/>
  </w:num>
  <w:num w:numId="30" w16cid:durableId="1221668241">
    <w:abstractNumId w:val="77"/>
  </w:num>
  <w:num w:numId="31" w16cid:durableId="687020733">
    <w:abstractNumId w:val="59"/>
  </w:num>
  <w:num w:numId="32" w16cid:durableId="1525317224">
    <w:abstractNumId w:val="3"/>
  </w:num>
  <w:num w:numId="33" w16cid:durableId="29574630">
    <w:abstractNumId w:val="56"/>
  </w:num>
  <w:num w:numId="34" w16cid:durableId="2061321413">
    <w:abstractNumId w:val="99"/>
  </w:num>
  <w:num w:numId="35" w16cid:durableId="487406252">
    <w:abstractNumId w:val="15"/>
  </w:num>
  <w:num w:numId="36" w16cid:durableId="84690740">
    <w:abstractNumId w:val="88"/>
  </w:num>
  <w:num w:numId="37" w16cid:durableId="607011985">
    <w:abstractNumId w:val="41"/>
  </w:num>
  <w:num w:numId="38" w16cid:durableId="1027680636">
    <w:abstractNumId w:val="55"/>
  </w:num>
  <w:num w:numId="39" w16cid:durableId="367679447">
    <w:abstractNumId w:val="86"/>
  </w:num>
  <w:num w:numId="40" w16cid:durableId="768046359">
    <w:abstractNumId w:val="23"/>
  </w:num>
  <w:num w:numId="41" w16cid:durableId="727386312">
    <w:abstractNumId w:val="49"/>
  </w:num>
  <w:num w:numId="42" w16cid:durableId="2048556922">
    <w:abstractNumId w:val="37"/>
  </w:num>
  <w:num w:numId="43" w16cid:durableId="1725450854">
    <w:abstractNumId w:val="13"/>
  </w:num>
  <w:num w:numId="44" w16cid:durableId="563489422">
    <w:abstractNumId w:val="4"/>
  </w:num>
  <w:num w:numId="45" w16cid:durableId="1609659569">
    <w:abstractNumId w:val="53"/>
  </w:num>
  <w:num w:numId="46" w16cid:durableId="2091005464">
    <w:abstractNumId w:val="21"/>
  </w:num>
  <w:num w:numId="47" w16cid:durableId="940378790">
    <w:abstractNumId w:val="92"/>
  </w:num>
  <w:num w:numId="48" w16cid:durableId="274679460">
    <w:abstractNumId w:val="61"/>
  </w:num>
  <w:num w:numId="49" w16cid:durableId="661086443">
    <w:abstractNumId w:val="68"/>
  </w:num>
  <w:num w:numId="50" w16cid:durableId="170995568">
    <w:abstractNumId w:val="62"/>
  </w:num>
  <w:num w:numId="51" w16cid:durableId="1690451219">
    <w:abstractNumId w:val="25"/>
  </w:num>
  <w:num w:numId="52" w16cid:durableId="1684160716">
    <w:abstractNumId w:val="70"/>
  </w:num>
  <w:num w:numId="53" w16cid:durableId="462579423">
    <w:abstractNumId w:val="31"/>
  </w:num>
  <w:num w:numId="54" w16cid:durableId="1988321597">
    <w:abstractNumId w:val="40"/>
  </w:num>
  <w:num w:numId="55" w16cid:durableId="1892692253">
    <w:abstractNumId w:val="39"/>
  </w:num>
  <w:num w:numId="56" w16cid:durableId="2120293533">
    <w:abstractNumId w:val="90"/>
  </w:num>
  <w:num w:numId="57" w16cid:durableId="315769150">
    <w:abstractNumId w:val="96"/>
  </w:num>
  <w:num w:numId="58" w16cid:durableId="506554622">
    <w:abstractNumId w:val="51"/>
  </w:num>
  <w:num w:numId="59" w16cid:durableId="1990744035">
    <w:abstractNumId w:val="16"/>
  </w:num>
  <w:num w:numId="60" w16cid:durableId="65422333">
    <w:abstractNumId w:val="79"/>
  </w:num>
  <w:num w:numId="61" w16cid:durableId="1591432530">
    <w:abstractNumId w:val="102"/>
  </w:num>
  <w:num w:numId="62" w16cid:durableId="1540969825">
    <w:abstractNumId w:val="93"/>
  </w:num>
  <w:num w:numId="63" w16cid:durableId="120850033">
    <w:abstractNumId w:val="32"/>
  </w:num>
  <w:num w:numId="64" w16cid:durableId="472606356">
    <w:abstractNumId w:val="6"/>
  </w:num>
  <w:num w:numId="65" w16cid:durableId="1443110894">
    <w:abstractNumId w:val="11"/>
  </w:num>
  <w:num w:numId="66" w16cid:durableId="2028093102">
    <w:abstractNumId w:val="5"/>
  </w:num>
  <w:num w:numId="67" w16cid:durableId="93671366">
    <w:abstractNumId w:val="72"/>
  </w:num>
  <w:num w:numId="68" w16cid:durableId="452601707">
    <w:abstractNumId w:val="87"/>
  </w:num>
  <w:num w:numId="69" w16cid:durableId="46799778">
    <w:abstractNumId w:val="36"/>
  </w:num>
  <w:num w:numId="70" w16cid:durableId="1417632455">
    <w:abstractNumId w:val="64"/>
  </w:num>
  <w:num w:numId="71" w16cid:durableId="985545677">
    <w:abstractNumId w:val="58"/>
  </w:num>
  <w:num w:numId="72" w16cid:durableId="338043840">
    <w:abstractNumId w:val="100"/>
  </w:num>
  <w:num w:numId="73" w16cid:durableId="1639845855">
    <w:abstractNumId w:val="43"/>
  </w:num>
  <w:num w:numId="74" w16cid:durableId="1377848443">
    <w:abstractNumId w:val="24"/>
  </w:num>
  <w:num w:numId="75" w16cid:durableId="777217532">
    <w:abstractNumId w:val="60"/>
  </w:num>
  <w:num w:numId="76" w16cid:durableId="597830738">
    <w:abstractNumId w:val="73"/>
  </w:num>
  <w:num w:numId="77" w16cid:durableId="278223548">
    <w:abstractNumId w:val="17"/>
  </w:num>
  <w:num w:numId="78" w16cid:durableId="414480502">
    <w:abstractNumId w:val="52"/>
  </w:num>
  <w:num w:numId="79" w16cid:durableId="457647263">
    <w:abstractNumId w:val="34"/>
  </w:num>
  <w:num w:numId="80" w16cid:durableId="367799887">
    <w:abstractNumId w:val="20"/>
  </w:num>
  <w:num w:numId="81" w16cid:durableId="751968771">
    <w:abstractNumId w:val="74"/>
  </w:num>
  <w:num w:numId="82" w16cid:durableId="240717190">
    <w:abstractNumId w:val="104"/>
  </w:num>
  <w:num w:numId="83" w16cid:durableId="323169285">
    <w:abstractNumId w:val="94"/>
  </w:num>
  <w:num w:numId="84" w16cid:durableId="1170950871">
    <w:abstractNumId w:val="91"/>
  </w:num>
  <w:num w:numId="85" w16cid:durableId="1509443961">
    <w:abstractNumId w:val="82"/>
  </w:num>
  <w:num w:numId="86" w16cid:durableId="1272280873">
    <w:abstractNumId w:val="97"/>
  </w:num>
  <w:num w:numId="87" w16cid:durableId="701712081">
    <w:abstractNumId w:val="46"/>
  </w:num>
  <w:num w:numId="88" w16cid:durableId="1780445988">
    <w:abstractNumId w:val="0"/>
  </w:num>
  <w:num w:numId="89" w16cid:durableId="1981885372">
    <w:abstractNumId w:val="8"/>
  </w:num>
  <w:num w:numId="90" w16cid:durableId="1093431357">
    <w:abstractNumId w:val="2"/>
  </w:num>
  <w:num w:numId="91" w16cid:durableId="1835025162">
    <w:abstractNumId w:val="26"/>
  </w:num>
  <w:num w:numId="92" w16cid:durableId="687024430">
    <w:abstractNumId w:val="12"/>
  </w:num>
  <w:num w:numId="93" w16cid:durableId="373194454">
    <w:abstractNumId w:val="18"/>
  </w:num>
  <w:num w:numId="94" w16cid:durableId="772558862">
    <w:abstractNumId w:val="89"/>
  </w:num>
  <w:num w:numId="95" w16cid:durableId="102190039">
    <w:abstractNumId w:val="98"/>
  </w:num>
  <w:num w:numId="96" w16cid:durableId="251545671">
    <w:abstractNumId w:val="54"/>
  </w:num>
  <w:num w:numId="97" w16cid:durableId="604582770">
    <w:abstractNumId w:val="103"/>
  </w:num>
  <w:num w:numId="98" w16cid:durableId="2084138176">
    <w:abstractNumId w:val="85"/>
  </w:num>
  <w:num w:numId="99" w16cid:durableId="1453858892">
    <w:abstractNumId w:val="83"/>
  </w:num>
  <w:num w:numId="100" w16cid:durableId="998266811">
    <w:abstractNumId w:val="9"/>
  </w:num>
  <w:num w:numId="101" w16cid:durableId="777523530">
    <w:abstractNumId w:val="101"/>
  </w:num>
  <w:num w:numId="102" w16cid:durableId="591159316">
    <w:abstractNumId w:val="95"/>
  </w:num>
  <w:num w:numId="103" w16cid:durableId="1440446090">
    <w:abstractNumId w:val="28"/>
  </w:num>
  <w:num w:numId="104" w16cid:durableId="1050687055">
    <w:abstractNumId w:val="80"/>
  </w:num>
  <w:num w:numId="105" w16cid:durableId="776801585">
    <w:abstractNumId w:val="4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F6B"/>
    <w:rsid w:val="0000121D"/>
    <w:rsid w:val="00001749"/>
    <w:rsid w:val="0000311C"/>
    <w:rsid w:val="00003BAC"/>
    <w:rsid w:val="00006B58"/>
    <w:rsid w:val="00007810"/>
    <w:rsid w:val="00010414"/>
    <w:rsid w:val="00011775"/>
    <w:rsid w:val="00012E5A"/>
    <w:rsid w:val="00021DAC"/>
    <w:rsid w:val="00030AB9"/>
    <w:rsid w:val="00034D2B"/>
    <w:rsid w:val="000512EE"/>
    <w:rsid w:val="000543D8"/>
    <w:rsid w:val="0006128E"/>
    <w:rsid w:val="00062E28"/>
    <w:rsid w:val="000773D8"/>
    <w:rsid w:val="0008567E"/>
    <w:rsid w:val="00085C1F"/>
    <w:rsid w:val="00091CD0"/>
    <w:rsid w:val="00092660"/>
    <w:rsid w:val="00094661"/>
    <w:rsid w:val="00097621"/>
    <w:rsid w:val="000A6601"/>
    <w:rsid w:val="000B024E"/>
    <w:rsid w:val="000B212E"/>
    <w:rsid w:val="000B6E52"/>
    <w:rsid w:val="000C0A9F"/>
    <w:rsid w:val="000C15DB"/>
    <w:rsid w:val="000C264C"/>
    <w:rsid w:val="000C3A77"/>
    <w:rsid w:val="000C6DB9"/>
    <w:rsid w:val="000D1BDE"/>
    <w:rsid w:val="000D21FD"/>
    <w:rsid w:val="000D39D3"/>
    <w:rsid w:val="000E067E"/>
    <w:rsid w:val="000E5677"/>
    <w:rsid w:val="000E7D87"/>
    <w:rsid w:val="000F031F"/>
    <w:rsid w:val="000F0557"/>
    <w:rsid w:val="000F06E3"/>
    <w:rsid w:val="000F0ACF"/>
    <w:rsid w:val="000F13EB"/>
    <w:rsid w:val="000F2E48"/>
    <w:rsid w:val="000F5BEB"/>
    <w:rsid w:val="00100C6F"/>
    <w:rsid w:val="00101427"/>
    <w:rsid w:val="00114A9A"/>
    <w:rsid w:val="00116FBF"/>
    <w:rsid w:val="001201CF"/>
    <w:rsid w:val="00120EB9"/>
    <w:rsid w:val="00121A52"/>
    <w:rsid w:val="00131C51"/>
    <w:rsid w:val="00132C5F"/>
    <w:rsid w:val="001379AD"/>
    <w:rsid w:val="00137E8A"/>
    <w:rsid w:val="001406EC"/>
    <w:rsid w:val="001427BE"/>
    <w:rsid w:val="00143958"/>
    <w:rsid w:val="00150723"/>
    <w:rsid w:val="001518C8"/>
    <w:rsid w:val="00153B3A"/>
    <w:rsid w:val="001626D0"/>
    <w:rsid w:val="00164980"/>
    <w:rsid w:val="00165D25"/>
    <w:rsid w:val="001719BB"/>
    <w:rsid w:val="0017398D"/>
    <w:rsid w:val="00177839"/>
    <w:rsid w:val="00177BB6"/>
    <w:rsid w:val="00180A3D"/>
    <w:rsid w:val="001835DF"/>
    <w:rsid w:val="00183B29"/>
    <w:rsid w:val="00192216"/>
    <w:rsid w:val="00193CE9"/>
    <w:rsid w:val="001940BA"/>
    <w:rsid w:val="00194AA2"/>
    <w:rsid w:val="001A1BD8"/>
    <w:rsid w:val="001A4F3E"/>
    <w:rsid w:val="001B06CE"/>
    <w:rsid w:val="001B0C7E"/>
    <w:rsid w:val="001B2F78"/>
    <w:rsid w:val="001B5A48"/>
    <w:rsid w:val="001B7C2B"/>
    <w:rsid w:val="001C0163"/>
    <w:rsid w:val="001C4CBE"/>
    <w:rsid w:val="001C60A6"/>
    <w:rsid w:val="001C70D0"/>
    <w:rsid w:val="001D14BC"/>
    <w:rsid w:val="001D157A"/>
    <w:rsid w:val="001D638A"/>
    <w:rsid w:val="001E44AA"/>
    <w:rsid w:val="001E7692"/>
    <w:rsid w:val="001F4C9D"/>
    <w:rsid w:val="001F52A5"/>
    <w:rsid w:val="001F6C9E"/>
    <w:rsid w:val="00201C1D"/>
    <w:rsid w:val="00201FF0"/>
    <w:rsid w:val="00202F1D"/>
    <w:rsid w:val="00206E07"/>
    <w:rsid w:val="00210C8A"/>
    <w:rsid w:val="00213B18"/>
    <w:rsid w:val="00213D42"/>
    <w:rsid w:val="00222501"/>
    <w:rsid w:val="00224C5B"/>
    <w:rsid w:val="002259C8"/>
    <w:rsid w:val="00231516"/>
    <w:rsid w:val="00232C87"/>
    <w:rsid w:val="002349DD"/>
    <w:rsid w:val="00234E08"/>
    <w:rsid w:val="00236625"/>
    <w:rsid w:val="002416E2"/>
    <w:rsid w:val="0024461E"/>
    <w:rsid w:val="002502AD"/>
    <w:rsid w:val="00251289"/>
    <w:rsid w:val="00261629"/>
    <w:rsid w:val="00262B55"/>
    <w:rsid w:val="0027170B"/>
    <w:rsid w:val="00272DC4"/>
    <w:rsid w:val="002742D3"/>
    <w:rsid w:val="002756ED"/>
    <w:rsid w:val="00281F04"/>
    <w:rsid w:val="00282073"/>
    <w:rsid w:val="00282A49"/>
    <w:rsid w:val="00284981"/>
    <w:rsid w:val="00285B1A"/>
    <w:rsid w:val="0028601C"/>
    <w:rsid w:val="00291535"/>
    <w:rsid w:val="0029172B"/>
    <w:rsid w:val="00293E5C"/>
    <w:rsid w:val="002A2D06"/>
    <w:rsid w:val="002B300D"/>
    <w:rsid w:val="002D09F4"/>
    <w:rsid w:val="002D1EC8"/>
    <w:rsid w:val="002D59CC"/>
    <w:rsid w:val="002D788E"/>
    <w:rsid w:val="002E068A"/>
    <w:rsid w:val="002E1997"/>
    <w:rsid w:val="002E22D1"/>
    <w:rsid w:val="002E237E"/>
    <w:rsid w:val="002F0266"/>
    <w:rsid w:val="002F3F0E"/>
    <w:rsid w:val="002F3FB6"/>
    <w:rsid w:val="00300D42"/>
    <w:rsid w:val="00303B13"/>
    <w:rsid w:val="00310303"/>
    <w:rsid w:val="00315350"/>
    <w:rsid w:val="0031712A"/>
    <w:rsid w:val="00324390"/>
    <w:rsid w:val="00327B7D"/>
    <w:rsid w:val="00334296"/>
    <w:rsid w:val="00336399"/>
    <w:rsid w:val="00343311"/>
    <w:rsid w:val="00343C3F"/>
    <w:rsid w:val="003456B4"/>
    <w:rsid w:val="00346A0E"/>
    <w:rsid w:val="00347FC8"/>
    <w:rsid w:val="00353341"/>
    <w:rsid w:val="0035464C"/>
    <w:rsid w:val="00356612"/>
    <w:rsid w:val="003618AC"/>
    <w:rsid w:val="0037281C"/>
    <w:rsid w:val="00373618"/>
    <w:rsid w:val="00374CDF"/>
    <w:rsid w:val="00375F0B"/>
    <w:rsid w:val="003813D0"/>
    <w:rsid w:val="0039163B"/>
    <w:rsid w:val="00391DE9"/>
    <w:rsid w:val="00397086"/>
    <w:rsid w:val="00397573"/>
    <w:rsid w:val="003A2EC8"/>
    <w:rsid w:val="003A4F1D"/>
    <w:rsid w:val="003A7ADD"/>
    <w:rsid w:val="003B0AF0"/>
    <w:rsid w:val="003B18CC"/>
    <w:rsid w:val="003B4FAF"/>
    <w:rsid w:val="003C0317"/>
    <w:rsid w:val="003C0E20"/>
    <w:rsid w:val="003C3308"/>
    <w:rsid w:val="003C4032"/>
    <w:rsid w:val="003C4383"/>
    <w:rsid w:val="003C4761"/>
    <w:rsid w:val="003C5280"/>
    <w:rsid w:val="003C5469"/>
    <w:rsid w:val="003D28A0"/>
    <w:rsid w:val="003D3B6B"/>
    <w:rsid w:val="003D7645"/>
    <w:rsid w:val="003F0440"/>
    <w:rsid w:val="003F2DA5"/>
    <w:rsid w:val="003F4003"/>
    <w:rsid w:val="003F511B"/>
    <w:rsid w:val="003F6323"/>
    <w:rsid w:val="00401CC9"/>
    <w:rsid w:val="004023C5"/>
    <w:rsid w:val="00402DF0"/>
    <w:rsid w:val="00405FAF"/>
    <w:rsid w:val="00407D90"/>
    <w:rsid w:val="00410C45"/>
    <w:rsid w:val="00413C6B"/>
    <w:rsid w:val="0041575A"/>
    <w:rsid w:val="0041640F"/>
    <w:rsid w:val="004167A9"/>
    <w:rsid w:val="00417F7B"/>
    <w:rsid w:val="0042383D"/>
    <w:rsid w:val="00425F87"/>
    <w:rsid w:val="00433B3B"/>
    <w:rsid w:val="004356EA"/>
    <w:rsid w:val="0043746D"/>
    <w:rsid w:val="00437574"/>
    <w:rsid w:val="004415D4"/>
    <w:rsid w:val="00441B81"/>
    <w:rsid w:val="004426C8"/>
    <w:rsid w:val="004434B2"/>
    <w:rsid w:val="00444177"/>
    <w:rsid w:val="00445CB0"/>
    <w:rsid w:val="00452ABF"/>
    <w:rsid w:val="00454B64"/>
    <w:rsid w:val="00454EA4"/>
    <w:rsid w:val="0046159E"/>
    <w:rsid w:val="004617D1"/>
    <w:rsid w:val="00462AEE"/>
    <w:rsid w:val="004704EF"/>
    <w:rsid w:val="00471A0B"/>
    <w:rsid w:val="0047781B"/>
    <w:rsid w:val="00490684"/>
    <w:rsid w:val="00496317"/>
    <w:rsid w:val="004A3D60"/>
    <w:rsid w:val="004A57D7"/>
    <w:rsid w:val="004B0D14"/>
    <w:rsid w:val="004B2D17"/>
    <w:rsid w:val="004C2161"/>
    <w:rsid w:val="004C21A9"/>
    <w:rsid w:val="004C4060"/>
    <w:rsid w:val="004C4504"/>
    <w:rsid w:val="004C515C"/>
    <w:rsid w:val="004D13A9"/>
    <w:rsid w:val="004D1922"/>
    <w:rsid w:val="004D3DA5"/>
    <w:rsid w:val="004D5E39"/>
    <w:rsid w:val="004D624B"/>
    <w:rsid w:val="004E0BED"/>
    <w:rsid w:val="004E14E5"/>
    <w:rsid w:val="004E401F"/>
    <w:rsid w:val="004F18E3"/>
    <w:rsid w:val="004F3046"/>
    <w:rsid w:val="004F60AE"/>
    <w:rsid w:val="004F6E51"/>
    <w:rsid w:val="004F7F62"/>
    <w:rsid w:val="00502605"/>
    <w:rsid w:val="00505018"/>
    <w:rsid w:val="005059C3"/>
    <w:rsid w:val="005069D4"/>
    <w:rsid w:val="00511A07"/>
    <w:rsid w:val="0051598F"/>
    <w:rsid w:val="00515A88"/>
    <w:rsid w:val="0052697D"/>
    <w:rsid w:val="00530E5C"/>
    <w:rsid w:val="00531E2E"/>
    <w:rsid w:val="005322B2"/>
    <w:rsid w:val="0053256F"/>
    <w:rsid w:val="00536B58"/>
    <w:rsid w:val="0053770C"/>
    <w:rsid w:val="00540018"/>
    <w:rsid w:val="00541149"/>
    <w:rsid w:val="005421C5"/>
    <w:rsid w:val="00543B46"/>
    <w:rsid w:val="005474E3"/>
    <w:rsid w:val="0055440A"/>
    <w:rsid w:val="00555B05"/>
    <w:rsid w:val="00555D70"/>
    <w:rsid w:val="005565A4"/>
    <w:rsid w:val="00556DEB"/>
    <w:rsid w:val="00556E4C"/>
    <w:rsid w:val="00557457"/>
    <w:rsid w:val="0056087A"/>
    <w:rsid w:val="00560E2D"/>
    <w:rsid w:val="00562EE1"/>
    <w:rsid w:val="0056625A"/>
    <w:rsid w:val="00566721"/>
    <w:rsid w:val="005668D9"/>
    <w:rsid w:val="0057018A"/>
    <w:rsid w:val="00570442"/>
    <w:rsid w:val="00572337"/>
    <w:rsid w:val="00587B27"/>
    <w:rsid w:val="00590007"/>
    <w:rsid w:val="00594590"/>
    <w:rsid w:val="00597475"/>
    <w:rsid w:val="005A24A2"/>
    <w:rsid w:val="005A25A3"/>
    <w:rsid w:val="005A370D"/>
    <w:rsid w:val="005A39D9"/>
    <w:rsid w:val="005A4C43"/>
    <w:rsid w:val="005A7FE1"/>
    <w:rsid w:val="005B028F"/>
    <w:rsid w:val="005B6212"/>
    <w:rsid w:val="005C1A16"/>
    <w:rsid w:val="005C1BA6"/>
    <w:rsid w:val="005C303D"/>
    <w:rsid w:val="005C389B"/>
    <w:rsid w:val="005C7967"/>
    <w:rsid w:val="005D438B"/>
    <w:rsid w:val="005D653E"/>
    <w:rsid w:val="005D6D29"/>
    <w:rsid w:val="005E1CFD"/>
    <w:rsid w:val="005F0D8A"/>
    <w:rsid w:val="005F413A"/>
    <w:rsid w:val="005F496F"/>
    <w:rsid w:val="005F69A3"/>
    <w:rsid w:val="00601AF4"/>
    <w:rsid w:val="00602404"/>
    <w:rsid w:val="00604C4F"/>
    <w:rsid w:val="00605A60"/>
    <w:rsid w:val="006140A4"/>
    <w:rsid w:val="00616918"/>
    <w:rsid w:val="00617D9D"/>
    <w:rsid w:val="006267CF"/>
    <w:rsid w:val="0063025D"/>
    <w:rsid w:val="006309A0"/>
    <w:rsid w:val="00631412"/>
    <w:rsid w:val="00631A11"/>
    <w:rsid w:val="006330F3"/>
    <w:rsid w:val="00633EEA"/>
    <w:rsid w:val="00634F73"/>
    <w:rsid w:val="00644309"/>
    <w:rsid w:val="00644475"/>
    <w:rsid w:val="00644E56"/>
    <w:rsid w:val="0064534A"/>
    <w:rsid w:val="00660B10"/>
    <w:rsid w:val="00662FD1"/>
    <w:rsid w:val="0066334A"/>
    <w:rsid w:val="006643D7"/>
    <w:rsid w:val="006644A2"/>
    <w:rsid w:val="00664A55"/>
    <w:rsid w:val="006658B8"/>
    <w:rsid w:val="006659F9"/>
    <w:rsid w:val="0067022D"/>
    <w:rsid w:val="00670788"/>
    <w:rsid w:val="0067180B"/>
    <w:rsid w:val="00676617"/>
    <w:rsid w:val="00681673"/>
    <w:rsid w:val="006926A8"/>
    <w:rsid w:val="006964C3"/>
    <w:rsid w:val="00696C4B"/>
    <w:rsid w:val="006B1E38"/>
    <w:rsid w:val="006B3A58"/>
    <w:rsid w:val="006B5D1F"/>
    <w:rsid w:val="006B7D5E"/>
    <w:rsid w:val="006C2266"/>
    <w:rsid w:val="006D1C96"/>
    <w:rsid w:val="006D32DD"/>
    <w:rsid w:val="006D3A5B"/>
    <w:rsid w:val="006D4DA8"/>
    <w:rsid w:val="006D667E"/>
    <w:rsid w:val="006D7A1D"/>
    <w:rsid w:val="006D7D1D"/>
    <w:rsid w:val="006E3433"/>
    <w:rsid w:val="006E6575"/>
    <w:rsid w:val="006F0E7A"/>
    <w:rsid w:val="006F393E"/>
    <w:rsid w:val="007005C3"/>
    <w:rsid w:val="0070720A"/>
    <w:rsid w:val="0071088D"/>
    <w:rsid w:val="00714222"/>
    <w:rsid w:val="00717232"/>
    <w:rsid w:val="00720FF8"/>
    <w:rsid w:val="007231B3"/>
    <w:rsid w:val="007236FE"/>
    <w:rsid w:val="00725993"/>
    <w:rsid w:val="00725B7E"/>
    <w:rsid w:val="00727A53"/>
    <w:rsid w:val="00727FCC"/>
    <w:rsid w:val="0073340B"/>
    <w:rsid w:val="00741A5E"/>
    <w:rsid w:val="00741FFE"/>
    <w:rsid w:val="007429B8"/>
    <w:rsid w:val="00747FAD"/>
    <w:rsid w:val="00750300"/>
    <w:rsid w:val="00750FFD"/>
    <w:rsid w:val="00757319"/>
    <w:rsid w:val="00757EDD"/>
    <w:rsid w:val="00761FB1"/>
    <w:rsid w:val="007738DE"/>
    <w:rsid w:val="0077598E"/>
    <w:rsid w:val="00775A97"/>
    <w:rsid w:val="00776CBB"/>
    <w:rsid w:val="00786B13"/>
    <w:rsid w:val="00792B6F"/>
    <w:rsid w:val="00794FAB"/>
    <w:rsid w:val="00797D5F"/>
    <w:rsid w:val="007A345A"/>
    <w:rsid w:val="007B2607"/>
    <w:rsid w:val="007B521D"/>
    <w:rsid w:val="007C1007"/>
    <w:rsid w:val="007C2698"/>
    <w:rsid w:val="007C44E3"/>
    <w:rsid w:val="007C464D"/>
    <w:rsid w:val="007C592F"/>
    <w:rsid w:val="007D0852"/>
    <w:rsid w:val="007D0874"/>
    <w:rsid w:val="007D0BDB"/>
    <w:rsid w:val="007D2822"/>
    <w:rsid w:val="007D32B7"/>
    <w:rsid w:val="007D4950"/>
    <w:rsid w:val="007D4DD2"/>
    <w:rsid w:val="007D6BA9"/>
    <w:rsid w:val="007D757C"/>
    <w:rsid w:val="007E353D"/>
    <w:rsid w:val="007E4A67"/>
    <w:rsid w:val="007E5307"/>
    <w:rsid w:val="007E65FA"/>
    <w:rsid w:val="007E6B89"/>
    <w:rsid w:val="007F1928"/>
    <w:rsid w:val="007F31EE"/>
    <w:rsid w:val="007F3A79"/>
    <w:rsid w:val="007F622C"/>
    <w:rsid w:val="00800667"/>
    <w:rsid w:val="00802175"/>
    <w:rsid w:val="00802453"/>
    <w:rsid w:val="008028CC"/>
    <w:rsid w:val="008030B0"/>
    <w:rsid w:val="0080504A"/>
    <w:rsid w:val="0080628E"/>
    <w:rsid w:val="00811F22"/>
    <w:rsid w:val="00813426"/>
    <w:rsid w:val="0082112F"/>
    <w:rsid w:val="00822C40"/>
    <w:rsid w:val="00822FC5"/>
    <w:rsid w:val="00834ABF"/>
    <w:rsid w:val="00835A86"/>
    <w:rsid w:val="00836C1D"/>
    <w:rsid w:val="00837DA3"/>
    <w:rsid w:val="00837DBE"/>
    <w:rsid w:val="00837DC8"/>
    <w:rsid w:val="00843B86"/>
    <w:rsid w:val="00844E90"/>
    <w:rsid w:val="0084665E"/>
    <w:rsid w:val="00852331"/>
    <w:rsid w:val="008525B4"/>
    <w:rsid w:val="00854634"/>
    <w:rsid w:val="008612AF"/>
    <w:rsid w:val="00863CD7"/>
    <w:rsid w:val="00865675"/>
    <w:rsid w:val="00865A6C"/>
    <w:rsid w:val="00871493"/>
    <w:rsid w:val="008718D5"/>
    <w:rsid w:val="00874807"/>
    <w:rsid w:val="00880060"/>
    <w:rsid w:val="008814A7"/>
    <w:rsid w:val="00884B85"/>
    <w:rsid w:val="00890686"/>
    <w:rsid w:val="00894FEB"/>
    <w:rsid w:val="00896E94"/>
    <w:rsid w:val="008A0E7B"/>
    <w:rsid w:val="008A1A12"/>
    <w:rsid w:val="008A58FC"/>
    <w:rsid w:val="008B3EA3"/>
    <w:rsid w:val="008B3F4E"/>
    <w:rsid w:val="008C1042"/>
    <w:rsid w:val="008C2DC9"/>
    <w:rsid w:val="008C3224"/>
    <w:rsid w:val="008C461B"/>
    <w:rsid w:val="008C47B1"/>
    <w:rsid w:val="008C7BCE"/>
    <w:rsid w:val="008D069B"/>
    <w:rsid w:val="008D078E"/>
    <w:rsid w:val="008D2A28"/>
    <w:rsid w:val="008D2CD9"/>
    <w:rsid w:val="008D4200"/>
    <w:rsid w:val="008E06B7"/>
    <w:rsid w:val="008E4FDB"/>
    <w:rsid w:val="008E59D2"/>
    <w:rsid w:val="008F0ED8"/>
    <w:rsid w:val="008F12A8"/>
    <w:rsid w:val="009118C7"/>
    <w:rsid w:val="00912024"/>
    <w:rsid w:val="0091384F"/>
    <w:rsid w:val="00913D36"/>
    <w:rsid w:val="009146F9"/>
    <w:rsid w:val="00914B19"/>
    <w:rsid w:val="00914BBB"/>
    <w:rsid w:val="00916D7E"/>
    <w:rsid w:val="00925766"/>
    <w:rsid w:val="0093315C"/>
    <w:rsid w:val="00937139"/>
    <w:rsid w:val="009407D9"/>
    <w:rsid w:val="00944368"/>
    <w:rsid w:val="00944AC6"/>
    <w:rsid w:val="00946F4F"/>
    <w:rsid w:val="009479DC"/>
    <w:rsid w:val="0095201F"/>
    <w:rsid w:val="009539DE"/>
    <w:rsid w:val="00955F45"/>
    <w:rsid w:val="00956B45"/>
    <w:rsid w:val="009638D7"/>
    <w:rsid w:val="0097132C"/>
    <w:rsid w:val="00971A70"/>
    <w:rsid w:val="009754B9"/>
    <w:rsid w:val="00976774"/>
    <w:rsid w:val="00980C2B"/>
    <w:rsid w:val="00996139"/>
    <w:rsid w:val="00996528"/>
    <w:rsid w:val="00997382"/>
    <w:rsid w:val="00997A95"/>
    <w:rsid w:val="009A3BF8"/>
    <w:rsid w:val="009A4412"/>
    <w:rsid w:val="009A5A1E"/>
    <w:rsid w:val="009A64C8"/>
    <w:rsid w:val="009B11D6"/>
    <w:rsid w:val="009B27DC"/>
    <w:rsid w:val="009B2EEA"/>
    <w:rsid w:val="009B6678"/>
    <w:rsid w:val="009C323D"/>
    <w:rsid w:val="009C6054"/>
    <w:rsid w:val="009C674D"/>
    <w:rsid w:val="009C73D0"/>
    <w:rsid w:val="009E7D43"/>
    <w:rsid w:val="009F15A4"/>
    <w:rsid w:val="00A04632"/>
    <w:rsid w:val="00A046A7"/>
    <w:rsid w:val="00A07C8C"/>
    <w:rsid w:val="00A11708"/>
    <w:rsid w:val="00A14FDE"/>
    <w:rsid w:val="00A15049"/>
    <w:rsid w:val="00A22C73"/>
    <w:rsid w:val="00A2528E"/>
    <w:rsid w:val="00A25470"/>
    <w:rsid w:val="00A2794D"/>
    <w:rsid w:val="00A369EB"/>
    <w:rsid w:val="00A400E0"/>
    <w:rsid w:val="00A455A9"/>
    <w:rsid w:val="00A50280"/>
    <w:rsid w:val="00A50503"/>
    <w:rsid w:val="00A51354"/>
    <w:rsid w:val="00A532DD"/>
    <w:rsid w:val="00A5656F"/>
    <w:rsid w:val="00A57A48"/>
    <w:rsid w:val="00A668D6"/>
    <w:rsid w:val="00A7152E"/>
    <w:rsid w:val="00A7528E"/>
    <w:rsid w:val="00A76ACF"/>
    <w:rsid w:val="00A77192"/>
    <w:rsid w:val="00A8310F"/>
    <w:rsid w:val="00A835F6"/>
    <w:rsid w:val="00A87A8B"/>
    <w:rsid w:val="00A929C7"/>
    <w:rsid w:val="00AA0829"/>
    <w:rsid w:val="00AA4BF8"/>
    <w:rsid w:val="00AA7507"/>
    <w:rsid w:val="00AA77B1"/>
    <w:rsid w:val="00AB6CC1"/>
    <w:rsid w:val="00AB6FDC"/>
    <w:rsid w:val="00AC0814"/>
    <w:rsid w:val="00AC25ED"/>
    <w:rsid w:val="00AC2AB6"/>
    <w:rsid w:val="00AC4CAE"/>
    <w:rsid w:val="00AC5AE7"/>
    <w:rsid w:val="00AC63CC"/>
    <w:rsid w:val="00AD1040"/>
    <w:rsid w:val="00AD33A2"/>
    <w:rsid w:val="00AE1F6B"/>
    <w:rsid w:val="00AF094C"/>
    <w:rsid w:val="00AF2E25"/>
    <w:rsid w:val="00AF4139"/>
    <w:rsid w:val="00AF455A"/>
    <w:rsid w:val="00B20726"/>
    <w:rsid w:val="00B2392E"/>
    <w:rsid w:val="00B2431E"/>
    <w:rsid w:val="00B262FB"/>
    <w:rsid w:val="00B31088"/>
    <w:rsid w:val="00B34A0F"/>
    <w:rsid w:val="00B35635"/>
    <w:rsid w:val="00B37124"/>
    <w:rsid w:val="00B37201"/>
    <w:rsid w:val="00B404C3"/>
    <w:rsid w:val="00B428D3"/>
    <w:rsid w:val="00B42905"/>
    <w:rsid w:val="00B43755"/>
    <w:rsid w:val="00B45AB4"/>
    <w:rsid w:val="00B46BD9"/>
    <w:rsid w:val="00B519D4"/>
    <w:rsid w:val="00B5253F"/>
    <w:rsid w:val="00B5322E"/>
    <w:rsid w:val="00B538F4"/>
    <w:rsid w:val="00B558BA"/>
    <w:rsid w:val="00B57B6A"/>
    <w:rsid w:val="00B613E2"/>
    <w:rsid w:val="00B624A5"/>
    <w:rsid w:val="00B63596"/>
    <w:rsid w:val="00B64C39"/>
    <w:rsid w:val="00B77F8C"/>
    <w:rsid w:val="00B85ED9"/>
    <w:rsid w:val="00BA0E24"/>
    <w:rsid w:val="00BA3C9E"/>
    <w:rsid w:val="00BB37A2"/>
    <w:rsid w:val="00BB3B39"/>
    <w:rsid w:val="00BC2D65"/>
    <w:rsid w:val="00BC66B9"/>
    <w:rsid w:val="00BD1146"/>
    <w:rsid w:val="00BE0A5B"/>
    <w:rsid w:val="00BE0EC0"/>
    <w:rsid w:val="00BE4E26"/>
    <w:rsid w:val="00BE6F04"/>
    <w:rsid w:val="00BF0D99"/>
    <w:rsid w:val="00BF3905"/>
    <w:rsid w:val="00BF5D26"/>
    <w:rsid w:val="00BF5FE1"/>
    <w:rsid w:val="00BF6C41"/>
    <w:rsid w:val="00C05454"/>
    <w:rsid w:val="00C15CA7"/>
    <w:rsid w:val="00C165CA"/>
    <w:rsid w:val="00C210BC"/>
    <w:rsid w:val="00C245A7"/>
    <w:rsid w:val="00C27959"/>
    <w:rsid w:val="00C30F54"/>
    <w:rsid w:val="00C31C07"/>
    <w:rsid w:val="00C32550"/>
    <w:rsid w:val="00C32943"/>
    <w:rsid w:val="00C36BCC"/>
    <w:rsid w:val="00C404A7"/>
    <w:rsid w:val="00C42C83"/>
    <w:rsid w:val="00C53ED3"/>
    <w:rsid w:val="00C54931"/>
    <w:rsid w:val="00C6012D"/>
    <w:rsid w:val="00C60BCD"/>
    <w:rsid w:val="00C61A80"/>
    <w:rsid w:val="00C6226F"/>
    <w:rsid w:val="00C62500"/>
    <w:rsid w:val="00C647A2"/>
    <w:rsid w:val="00C80C0B"/>
    <w:rsid w:val="00C86973"/>
    <w:rsid w:val="00C86B4E"/>
    <w:rsid w:val="00C90496"/>
    <w:rsid w:val="00CA11B9"/>
    <w:rsid w:val="00CA463E"/>
    <w:rsid w:val="00CA7390"/>
    <w:rsid w:val="00CB19F4"/>
    <w:rsid w:val="00CB4A83"/>
    <w:rsid w:val="00CB6DB0"/>
    <w:rsid w:val="00CC1939"/>
    <w:rsid w:val="00CC2F7C"/>
    <w:rsid w:val="00CC39FF"/>
    <w:rsid w:val="00CC7B0E"/>
    <w:rsid w:val="00CD5944"/>
    <w:rsid w:val="00CE1D82"/>
    <w:rsid w:val="00CE2753"/>
    <w:rsid w:val="00CE64CA"/>
    <w:rsid w:val="00CF7582"/>
    <w:rsid w:val="00D04432"/>
    <w:rsid w:val="00D04E15"/>
    <w:rsid w:val="00D072BB"/>
    <w:rsid w:val="00D07A9F"/>
    <w:rsid w:val="00D10CB1"/>
    <w:rsid w:val="00D132C7"/>
    <w:rsid w:val="00D14192"/>
    <w:rsid w:val="00D159BE"/>
    <w:rsid w:val="00D169C0"/>
    <w:rsid w:val="00D219C4"/>
    <w:rsid w:val="00D2207F"/>
    <w:rsid w:val="00D311C6"/>
    <w:rsid w:val="00D34D2E"/>
    <w:rsid w:val="00D350DD"/>
    <w:rsid w:val="00D36D1F"/>
    <w:rsid w:val="00D42902"/>
    <w:rsid w:val="00D43ACF"/>
    <w:rsid w:val="00D476A3"/>
    <w:rsid w:val="00D50584"/>
    <w:rsid w:val="00D549B6"/>
    <w:rsid w:val="00D61441"/>
    <w:rsid w:val="00D65C3F"/>
    <w:rsid w:val="00D70955"/>
    <w:rsid w:val="00D70CEB"/>
    <w:rsid w:val="00D73439"/>
    <w:rsid w:val="00D81E03"/>
    <w:rsid w:val="00D820CA"/>
    <w:rsid w:val="00D82203"/>
    <w:rsid w:val="00D85063"/>
    <w:rsid w:val="00D852F2"/>
    <w:rsid w:val="00D87479"/>
    <w:rsid w:val="00D901C7"/>
    <w:rsid w:val="00D91D2D"/>
    <w:rsid w:val="00D91DAE"/>
    <w:rsid w:val="00D94332"/>
    <w:rsid w:val="00D95CCC"/>
    <w:rsid w:val="00D9671D"/>
    <w:rsid w:val="00D97490"/>
    <w:rsid w:val="00DA361A"/>
    <w:rsid w:val="00DB1AAF"/>
    <w:rsid w:val="00DB2B94"/>
    <w:rsid w:val="00DB79C0"/>
    <w:rsid w:val="00DC1C29"/>
    <w:rsid w:val="00DC2A96"/>
    <w:rsid w:val="00DC51B9"/>
    <w:rsid w:val="00DC66DF"/>
    <w:rsid w:val="00DC6842"/>
    <w:rsid w:val="00DC73A5"/>
    <w:rsid w:val="00DD03D0"/>
    <w:rsid w:val="00DD2618"/>
    <w:rsid w:val="00DD5069"/>
    <w:rsid w:val="00DD786E"/>
    <w:rsid w:val="00DE00F7"/>
    <w:rsid w:val="00DE3566"/>
    <w:rsid w:val="00DE4155"/>
    <w:rsid w:val="00DF2153"/>
    <w:rsid w:val="00DF5C5F"/>
    <w:rsid w:val="00DF7B34"/>
    <w:rsid w:val="00E024C6"/>
    <w:rsid w:val="00E024EB"/>
    <w:rsid w:val="00E06FA1"/>
    <w:rsid w:val="00E077E1"/>
    <w:rsid w:val="00E07962"/>
    <w:rsid w:val="00E111D0"/>
    <w:rsid w:val="00E11C8D"/>
    <w:rsid w:val="00E17615"/>
    <w:rsid w:val="00E24AC6"/>
    <w:rsid w:val="00E2551C"/>
    <w:rsid w:val="00E31B8A"/>
    <w:rsid w:val="00E33313"/>
    <w:rsid w:val="00E42990"/>
    <w:rsid w:val="00E444D0"/>
    <w:rsid w:val="00E4465D"/>
    <w:rsid w:val="00E44C63"/>
    <w:rsid w:val="00E457DB"/>
    <w:rsid w:val="00E501A9"/>
    <w:rsid w:val="00E514B9"/>
    <w:rsid w:val="00E5332C"/>
    <w:rsid w:val="00E57A76"/>
    <w:rsid w:val="00E66CFF"/>
    <w:rsid w:val="00E67E2B"/>
    <w:rsid w:val="00E72858"/>
    <w:rsid w:val="00E730B4"/>
    <w:rsid w:val="00E75A19"/>
    <w:rsid w:val="00E77CF2"/>
    <w:rsid w:val="00E83A32"/>
    <w:rsid w:val="00E87458"/>
    <w:rsid w:val="00E91FC4"/>
    <w:rsid w:val="00E94CC7"/>
    <w:rsid w:val="00E95F10"/>
    <w:rsid w:val="00EB3DF4"/>
    <w:rsid w:val="00EB4051"/>
    <w:rsid w:val="00EB53FE"/>
    <w:rsid w:val="00ED047A"/>
    <w:rsid w:val="00ED162E"/>
    <w:rsid w:val="00ED24BB"/>
    <w:rsid w:val="00ED6A56"/>
    <w:rsid w:val="00ED70C2"/>
    <w:rsid w:val="00EE284D"/>
    <w:rsid w:val="00EE3E7E"/>
    <w:rsid w:val="00EE48DC"/>
    <w:rsid w:val="00EE7A71"/>
    <w:rsid w:val="00EF3506"/>
    <w:rsid w:val="00EF4125"/>
    <w:rsid w:val="00EF509B"/>
    <w:rsid w:val="00EF6451"/>
    <w:rsid w:val="00EF64EF"/>
    <w:rsid w:val="00F04949"/>
    <w:rsid w:val="00F10898"/>
    <w:rsid w:val="00F12EDB"/>
    <w:rsid w:val="00F130C4"/>
    <w:rsid w:val="00F1310B"/>
    <w:rsid w:val="00F146CC"/>
    <w:rsid w:val="00F15B46"/>
    <w:rsid w:val="00F16A47"/>
    <w:rsid w:val="00F323D4"/>
    <w:rsid w:val="00F41012"/>
    <w:rsid w:val="00F4180D"/>
    <w:rsid w:val="00F44667"/>
    <w:rsid w:val="00F47C47"/>
    <w:rsid w:val="00F61B83"/>
    <w:rsid w:val="00F62145"/>
    <w:rsid w:val="00F63C4C"/>
    <w:rsid w:val="00F700D2"/>
    <w:rsid w:val="00F727B0"/>
    <w:rsid w:val="00F738B2"/>
    <w:rsid w:val="00F762C8"/>
    <w:rsid w:val="00F77EC2"/>
    <w:rsid w:val="00F85FC3"/>
    <w:rsid w:val="00F869BB"/>
    <w:rsid w:val="00F879FA"/>
    <w:rsid w:val="00F91B4B"/>
    <w:rsid w:val="00F92E2C"/>
    <w:rsid w:val="00F943B3"/>
    <w:rsid w:val="00F9767A"/>
    <w:rsid w:val="00FA3A1D"/>
    <w:rsid w:val="00FA7951"/>
    <w:rsid w:val="00FB0CBE"/>
    <w:rsid w:val="00FB474A"/>
    <w:rsid w:val="00FC1DAC"/>
    <w:rsid w:val="00FC2962"/>
    <w:rsid w:val="00FC38FA"/>
    <w:rsid w:val="00FC6034"/>
    <w:rsid w:val="00FD1990"/>
    <w:rsid w:val="00FE2A32"/>
    <w:rsid w:val="00FE45B8"/>
    <w:rsid w:val="00FE5979"/>
    <w:rsid w:val="00FE7A3D"/>
    <w:rsid w:val="00FF03CC"/>
    <w:rsid w:val="00FF0531"/>
    <w:rsid w:val="00FF0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356A3"/>
  <w15:chartTrackingRefBased/>
  <w15:docId w15:val="{0903B4B9-7664-4559-A858-6B67BEF80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1A9"/>
  </w:style>
  <w:style w:type="paragraph" w:styleId="Heading1">
    <w:name w:val="heading 1"/>
    <w:basedOn w:val="Normal"/>
    <w:next w:val="Normal"/>
    <w:link w:val="Heading1Char"/>
    <w:uiPriority w:val="9"/>
    <w:qFormat/>
    <w:rsid w:val="00AE1F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1F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1F6B"/>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AE1F6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E1F6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E1F6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E1F6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E1F6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E1F6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F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1F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1F6B"/>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rsid w:val="00AE1F6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E1F6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E1F6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E1F6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E1F6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E1F6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E1F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1F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1F6B"/>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AE1F6B"/>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AE1F6B"/>
    <w:pPr>
      <w:spacing w:before="160"/>
      <w:jc w:val="center"/>
    </w:pPr>
    <w:rPr>
      <w:i/>
      <w:iCs/>
      <w:color w:val="404040" w:themeColor="text1" w:themeTint="BF"/>
    </w:rPr>
  </w:style>
  <w:style w:type="character" w:customStyle="1" w:styleId="QuoteChar">
    <w:name w:val="Quote Char"/>
    <w:basedOn w:val="DefaultParagraphFont"/>
    <w:link w:val="Quote"/>
    <w:uiPriority w:val="29"/>
    <w:rsid w:val="00AE1F6B"/>
    <w:rPr>
      <w:i/>
      <w:iCs/>
      <w:color w:val="404040" w:themeColor="text1" w:themeTint="BF"/>
    </w:rPr>
  </w:style>
  <w:style w:type="paragraph" w:styleId="ListParagraph">
    <w:name w:val="List Paragraph"/>
    <w:basedOn w:val="Normal"/>
    <w:uiPriority w:val="34"/>
    <w:qFormat/>
    <w:rsid w:val="00AE1F6B"/>
    <w:pPr>
      <w:ind w:left="720"/>
      <w:contextualSpacing/>
    </w:pPr>
  </w:style>
  <w:style w:type="character" w:styleId="IntenseEmphasis">
    <w:name w:val="Intense Emphasis"/>
    <w:basedOn w:val="DefaultParagraphFont"/>
    <w:uiPriority w:val="21"/>
    <w:qFormat/>
    <w:rsid w:val="00AE1F6B"/>
    <w:rPr>
      <w:i/>
      <w:iCs/>
      <w:color w:val="0F4761" w:themeColor="accent1" w:themeShade="BF"/>
    </w:rPr>
  </w:style>
  <w:style w:type="paragraph" w:styleId="IntenseQuote">
    <w:name w:val="Intense Quote"/>
    <w:basedOn w:val="Normal"/>
    <w:next w:val="Normal"/>
    <w:link w:val="IntenseQuoteChar"/>
    <w:uiPriority w:val="30"/>
    <w:qFormat/>
    <w:rsid w:val="00AE1F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1F6B"/>
    <w:rPr>
      <w:i/>
      <w:iCs/>
      <w:color w:val="0F4761" w:themeColor="accent1" w:themeShade="BF"/>
    </w:rPr>
  </w:style>
  <w:style w:type="character" w:styleId="IntenseReference">
    <w:name w:val="Intense Reference"/>
    <w:basedOn w:val="DefaultParagraphFont"/>
    <w:uiPriority w:val="32"/>
    <w:qFormat/>
    <w:rsid w:val="00AE1F6B"/>
    <w:rPr>
      <w:b/>
      <w:bCs/>
      <w:smallCaps/>
      <w:color w:val="0F4761" w:themeColor="accent1" w:themeShade="BF"/>
      <w:spacing w:val="5"/>
    </w:rPr>
  </w:style>
  <w:style w:type="character" w:styleId="Hyperlink">
    <w:name w:val="Hyperlink"/>
    <w:basedOn w:val="DefaultParagraphFont"/>
    <w:uiPriority w:val="99"/>
    <w:unhideWhenUsed/>
    <w:rsid w:val="00FC38FA"/>
    <w:rPr>
      <w:color w:val="467886" w:themeColor="hyperlink"/>
      <w:u w:val="single"/>
    </w:rPr>
  </w:style>
  <w:style w:type="paragraph" w:styleId="NormalWeb">
    <w:name w:val="Normal (Web)"/>
    <w:basedOn w:val="Normal"/>
    <w:uiPriority w:val="99"/>
    <w:semiHidden/>
    <w:unhideWhenUsed/>
    <w:rsid w:val="007B2607"/>
    <w:rPr>
      <w:rFonts w:cs="Times New Roman"/>
      <w:sz w:val="24"/>
      <w:szCs w:val="24"/>
    </w:rPr>
  </w:style>
  <w:style w:type="character" w:styleId="UnresolvedMention">
    <w:name w:val="Unresolved Mention"/>
    <w:basedOn w:val="DefaultParagraphFont"/>
    <w:uiPriority w:val="99"/>
    <w:semiHidden/>
    <w:unhideWhenUsed/>
    <w:rsid w:val="007738DE"/>
    <w:rPr>
      <w:color w:val="605E5C"/>
      <w:shd w:val="clear" w:color="auto" w:fill="E1DFDD"/>
    </w:rPr>
  </w:style>
  <w:style w:type="paragraph" w:styleId="Header">
    <w:name w:val="header"/>
    <w:basedOn w:val="Normal"/>
    <w:link w:val="HeaderChar"/>
    <w:uiPriority w:val="99"/>
    <w:unhideWhenUsed/>
    <w:rsid w:val="00FB0C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300D"/>
  </w:style>
  <w:style w:type="paragraph" w:styleId="Footer">
    <w:name w:val="footer"/>
    <w:basedOn w:val="Normal"/>
    <w:link w:val="FooterChar"/>
    <w:uiPriority w:val="99"/>
    <w:unhideWhenUsed/>
    <w:rsid w:val="00FB0C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300D"/>
  </w:style>
  <w:style w:type="character" w:styleId="FollowedHyperlink">
    <w:name w:val="FollowedHyperlink"/>
    <w:basedOn w:val="DefaultParagraphFont"/>
    <w:uiPriority w:val="99"/>
    <w:semiHidden/>
    <w:unhideWhenUsed/>
    <w:rsid w:val="00ED047A"/>
    <w:rPr>
      <w:color w:val="96607D" w:themeColor="followedHyperlink"/>
      <w:u w:val="single"/>
    </w:rPr>
  </w:style>
  <w:style w:type="paragraph" w:customStyle="1" w:styleId="msonormal0">
    <w:name w:val="msonormal"/>
    <w:basedOn w:val="Normal"/>
    <w:rsid w:val="00444177"/>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EE3E7E"/>
    <w:rPr>
      <w:b/>
      <w:bCs/>
    </w:rPr>
  </w:style>
  <w:style w:type="paragraph" w:styleId="HTMLPreformatted">
    <w:name w:val="HTML Preformatted"/>
    <w:basedOn w:val="Normal"/>
    <w:link w:val="HTMLPreformattedChar"/>
    <w:uiPriority w:val="99"/>
    <w:semiHidden/>
    <w:unhideWhenUsed/>
    <w:rsid w:val="00EE3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E3E7E"/>
    <w:rPr>
      <w:rFonts w:ascii="Courier New" w:eastAsia="Times New Roman" w:hAnsi="Courier New" w:cs="Courier New"/>
      <w:kern w:val="0"/>
      <w:sz w:val="20"/>
      <w:szCs w:val="20"/>
      <w14:ligatures w14:val="none"/>
    </w:rPr>
  </w:style>
  <w:style w:type="paragraph" w:customStyle="1" w:styleId="whitespace-normal">
    <w:name w:val="whitespace-normal"/>
    <w:basedOn w:val="Normal"/>
    <w:rsid w:val="00444177"/>
    <w:pPr>
      <w:spacing w:before="100" w:beforeAutospacing="1" w:after="100" w:afterAutospacing="1" w:line="240" w:lineRule="auto"/>
    </w:pPr>
    <w:rPr>
      <w:rFonts w:eastAsia="Times New Roman" w:cs="Times New Roman"/>
      <w:kern w:val="0"/>
      <w:sz w:val="24"/>
      <w:szCs w:val="24"/>
      <w14:ligatures w14:val="none"/>
    </w:rPr>
  </w:style>
  <w:style w:type="character" w:styleId="Emphasis">
    <w:name w:val="Emphasis"/>
    <w:basedOn w:val="DefaultParagraphFont"/>
    <w:uiPriority w:val="20"/>
    <w:qFormat/>
    <w:rsid w:val="00EE3E7E"/>
    <w:rPr>
      <w:i/>
      <w:iCs/>
    </w:rPr>
  </w:style>
  <w:style w:type="table" w:styleId="TableGrid">
    <w:name w:val="Table Grid"/>
    <w:basedOn w:val="TableNormal"/>
    <w:uiPriority w:val="39"/>
    <w:rsid w:val="00DC7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oken">
    <w:name w:val="token"/>
    <w:basedOn w:val="DefaultParagraphFont"/>
    <w:rsid w:val="00444177"/>
  </w:style>
  <w:style w:type="paragraph" w:styleId="TOCHeading">
    <w:name w:val="TOC Heading"/>
    <w:basedOn w:val="Heading1"/>
    <w:next w:val="Normal"/>
    <w:uiPriority w:val="39"/>
    <w:unhideWhenUsed/>
    <w:qFormat/>
    <w:rsid w:val="003F4003"/>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AC25ED"/>
    <w:pPr>
      <w:spacing w:after="100"/>
    </w:pPr>
  </w:style>
  <w:style w:type="paragraph" w:styleId="TOC2">
    <w:name w:val="toc 2"/>
    <w:basedOn w:val="Normal"/>
    <w:next w:val="Normal"/>
    <w:autoRedefine/>
    <w:uiPriority w:val="39"/>
    <w:unhideWhenUsed/>
    <w:rsid w:val="00AC25ED"/>
    <w:pPr>
      <w:spacing w:after="100"/>
      <w:ind w:left="280"/>
    </w:pPr>
  </w:style>
  <w:style w:type="paragraph" w:styleId="TOC3">
    <w:name w:val="toc 3"/>
    <w:basedOn w:val="Normal"/>
    <w:next w:val="Normal"/>
    <w:autoRedefine/>
    <w:uiPriority w:val="39"/>
    <w:unhideWhenUsed/>
    <w:rsid w:val="00AC25ED"/>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api.flutter.dev/flutter/material/FloatingActionButton-class.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api.flutter.dev/flutter/material/OutlinedButton-class.html" TargetMode="External"/><Relationship Id="rId47" Type="http://schemas.openxmlformats.org/officeDocument/2006/relationships/hyperlink" Target="https://m3.material.io/components/text-fields" TargetMode="External"/><Relationship Id="rId50" Type="http://schemas.openxmlformats.org/officeDocument/2006/relationships/hyperlink" Target="https://api.flutter.dev/flutter/widgets/StatelessWidget-class.html" TargetMode="External"/><Relationship Id="rId55" Type="http://schemas.openxmlformats.org/officeDocument/2006/relationships/hyperlink" Target="https://api.flutter.dev/flutter/material/Slider-class.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thevien257/Flutter-Projec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api.flutter.dev/flutter/material/ElevatedButton-class.html" TargetMode="External"/><Relationship Id="rId45" Type="http://schemas.openxmlformats.org/officeDocument/2006/relationships/hyperlink" Target="https://m3.material.io/components/buttons" TargetMode="External"/><Relationship Id="rId53" Type="http://schemas.openxmlformats.org/officeDocument/2006/relationships/hyperlink" Target="https://api.flutter.dev/flutter/material/Checkbox-class.html" TargetMode="External"/><Relationship Id="rId58" Type="http://schemas.openxmlformats.org/officeDocument/2006/relationships/hyperlink" Target="https://m3.material.io/components/selection-controls"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api.flutter.dev/flutter/material/IconButton-class.html" TargetMode="External"/><Relationship Id="rId48" Type="http://schemas.openxmlformats.org/officeDocument/2006/relationships/hyperlink" Target="https://docs.flutter.dev/cookbook/forms/validation" TargetMode="External"/><Relationship Id="rId56" Type="http://schemas.openxmlformats.org/officeDocument/2006/relationships/hyperlink" Target="https://api.flutter.dev/flutter/widgets/GestureDetector-class.html" TargetMode="External"/><Relationship Id="rId8" Type="http://schemas.openxmlformats.org/officeDocument/2006/relationships/webSettings" Target="webSettings.xml"/><Relationship Id="rId51" Type="http://schemas.openxmlformats.org/officeDocument/2006/relationships/hyperlink" Target="https://api.flutter.dev/flutter/widgets/StatefulWidget-class.html"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3.material.io/components/floating-action-button" TargetMode="External"/><Relationship Id="rId59" Type="http://schemas.openxmlformats.org/officeDocument/2006/relationships/hyperlink" Target="https://docs.flutter.dev/ui/interactivity/gestures" TargetMode="External"/><Relationship Id="rId20" Type="http://schemas.openxmlformats.org/officeDocument/2006/relationships/image" Target="media/image9.png"/><Relationship Id="rId41" Type="http://schemas.openxmlformats.org/officeDocument/2006/relationships/hyperlink" Target="https://api.flutter.dev/flutter/material/TextButton-class.html" TargetMode="External"/><Relationship Id="rId54" Type="http://schemas.openxmlformats.org/officeDocument/2006/relationships/hyperlink" Target="https://api.flutter.dev/flutter/material/Radio-class.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api.flutter.dev/flutter/material/Card-class.html" TargetMode="External"/><Relationship Id="rId57" Type="http://schemas.openxmlformats.org/officeDocument/2006/relationships/hyperlink" Target="https://api.flutter.dev/flutter/material/InkWell-class.html"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api.flutter.dev/flutter/material/TextField-class.html" TargetMode="External"/><Relationship Id="rId52" Type="http://schemas.openxmlformats.org/officeDocument/2006/relationships/hyperlink" Target="https://api.flutter.dev/flutter/material/Switch-class.html" TargetMode="External"/><Relationship Id="rId60" Type="http://schemas.openxmlformats.org/officeDocument/2006/relationships/hyperlink" Target="https://docs.flutter.dev/ui/interactivity"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AFCF4670CE3745BA504989B24FD943" ma:contentTypeVersion="15" ma:contentTypeDescription="Create a new document." ma:contentTypeScope="" ma:versionID="c720f15b2904be5d0814b14f41286b42">
  <xsd:schema xmlns:xsd="http://www.w3.org/2001/XMLSchema" xmlns:xs="http://www.w3.org/2001/XMLSchema" xmlns:p="http://schemas.microsoft.com/office/2006/metadata/properties" xmlns:ns3="dad0ec12-f8ec-4490-8ae1-467d048451b7" xmlns:ns4="9af3a453-42f8-4e33-a47a-d8cffdb28839" targetNamespace="http://schemas.microsoft.com/office/2006/metadata/properties" ma:root="true" ma:fieldsID="f685dc1ebd3fe1a8ed721b0062617109" ns3:_="" ns4:_="">
    <xsd:import namespace="dad0ec12-f8ec-4490-8ae1-467d048451b7"/>
    <xsd:import namespace="9af3a453-42f8-4e33-a47a-d8cffdb28839"/>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d0ec12-f8ec-4490-8ae1-467d048451b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af3a453-42f8-4e33-a47a-d8cffdb28839"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ad0ec12-f8ec-4490-8ae1-467d048451b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AF060-8043-447D-833C-5549ACB2E7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d0ec12-f8ec-4490-8ae1-467d048451b7"/>
    <ds:schemaRef ds:uri="9af3a453-42f8-4e33-a47a-d8cffdb288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41EF86-7DFF-4D93-811F-64711BEF8DC7}">
  <ds:schemaRefs>
    <ds:schemaRef ds:uri="http://schemas.microsoft.com/sharepoint/v3/contenttype/forms"/>
  </ds:schemaRefs>
</ds:datastoreItem>
</file>

<file path=customXml/itemProps3.xml><?xml version="1.0" encoding="utf-8"?>
<ds:datastoreItem xmlns:ds="http://schemas.openxmlformats.org/officeDocument/2006/customXml" ds:itemID="{99C8C9BA-59D8-479A-9E98-B499A7680C59}">
  <ds:schemaRefs>
    <ds:schemaRef ds:uri="http://schemas.microsoft.com/office/2006/metadata/properties"/>
    <ds:schemaRef ds:uri="http://schemas.microsoft.com/office/infopath/2007/PartnerControls"/>
    <ds:schemaRef ds:uri="dad0ec12-f8ec-4490-8ae1-467d048451b7"/>
  </ds:schemaRefs>
</ds:datastoreItem>
</file>

<file path=customXml/itemProps4.xml><?xml version="1.0" encoding="utf-8"?>
<ds:datastoreItem xmlns:ds="http://schemas.openxmlformats.org/officeDocument/2006/customXml" ds:itemID="{9D099937-530E-4513-A057-60CC44202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114</Pages>
  <Words>20215</Words>
  <Characters>78640</Characters>
  <Application>Microsoft Office Word</Application>
  <DocSecurity>0</DocSecurity>
  <Lines>8737</Lines>
  <Paragraphs>4118</Paragraphs>
  <ScaleCrop>false</ScaleCrop>
  <Company/>
  <LinksUpToDate>false</LinksUpToDate>
  <CharactersWithSpaces>94737</CharactersWithSpaces>
  <SharedDoc>false</SharedDoc>
  <HLinks>
    <vt:vector size="138" baseType="variant">
      <vt:variant>
        <vt:i4>4980757</vt:i4>
      </vt:variant>
      <vt:variant>
        <vt:i4>66</vt:i4>
      </vt:variant>
      <vt:variant>
        <vt:i4>0</vt:i4>
      </vt:variant>
      <vt:variant>
        <vt:i4>5</vt:i4>
      </vt:variant>
      <vt:variant>
        <vt:lpwstr>https://docs.flutter.dev/ui/interactivity</vt:lpwstr>
      </vt:variant>
      <vt:variant>
        <vt:lpwstr/>
      </vt:variant>
      <vt:variant>
        <vt:i4>7536744</vt:i4>
      </vt:variant>
      <vt:variant>
        <vt:i4>63</vt:i4>
      </vt:variant>
      <vt:variant>
        <vt:i4>0</vt:i4>
      </vt:variant>
      <vt:variant>
        <vt:i4>5</vt:i4>
      </vt:variant>
      <vt:variant>
        <vt:lpwstr>https://docs.flutter.dev/ui/interactivity/gestures</vt:lpwstr>
      </vt:variant>
      <vt:variant>
        <vt:lpwstr/>
      </vt:variant>
      <vt:variant>
        <vt:i4>458816</vt:i4>
      </vt:variant>
      <vt:variant>
        <vt:i4>60</vt:i4>
      </vt:variant>
      <vt:variant>
        <vt:i4>0</vt:i4>
      </vt:variant>
      <vt:variant>
        <vt:i4>5</vt:i4>
      </vt:variant>
      <vt:variant>
        <vt:lpwstr>https://m3.material.io/components/selection-controls</vt:lpwstr>
      </vt:variant>
      <vt:variant>
        <vt:lpwstr/>
      </vt:variant>
      <vt:variant>
        <vt:i4>7995490</vt:i4>
      </vt:variant>
      <vt:variant>
        <vt:i4>57</vt:i4>
      </vt:variant>
      <vt:variant>
        <vt:i4>0</vt:i4>
      </vt:variant>
      <vt:variant>
        <vt:i4>5</vt:i4>
      </vt:variant>
      <vt:variant>
        <vt:lpwstr>https://api.flutter.dev/flutter/material/InkWell-class.html</vt:lpwstr>
      </vt:variant>
      <vt:variant>
        <vt:lpwstr/>
      </vt:variant>
      <vt:variant>
        <vt:i4>2752553</vt:i4>
      </vt:variant>
      <vt:variant>
        <vt:i4>54</vt:i4>
      </vt:variant>
      <vt:variant>
        <vt:i4>0</vt:i4>
      </vt:variant>
      <vt:variant>
        <vt:i4>5</vt:i4>
      </vt:variant>
      <vt:variant>
        <vt:lpwstr>https://api.flutter.dev/flutter/widgets/GestureDetector-class.html</vt:lpwstr>
      </vt:variant>
      <vt:variant>
        <vt:lpwstr/>
      </vt:variant>
      <vt:variant>
        <vt:i4>8257649</vt:i4>
      </vt:variant>
      <vt:variant>
        <vt:i4>51</vt:i4>
      </vt:variant>
      <vt:variant>
        <vt:i4>0</vt:i4>
      </vt:variant>
      <vt:variant>
        <vt:i4>5</vt:i4>
      </vt:variant>
      <vt:variant>
        <vt:lpwstr>https://api.flutter.dev/flutter/material/Slider-class.html</vt:lpwstr>
      </vt:variant>
      <vt:variant>
        <vt:lpwstr/>
      </vt:variant>
      <vt:variant>
        <vt:i4>524319</vt:i4>
      </vt:variant>
      <vt:variant>
        <vt:i4>48</vt:i4>
      </vt:variant>
      <vt:variant>
        <vt:i4>0</vt:i4>
      </vt:variant>
      <vt:variant>
        <vt:i4>5</vt:i4>
      </vt:variant>
      <vt:variant>
        <vt:lpwstr>https://api.flutter.dev/flutter/material/Radio-class.html</vt:lpwstr>
      </vt:variant>
      <vt:variant>
        <vt:lpwstr/>
      </vt:variant>
      <vt:variant>
        <vt:i4>196634</vt:i4>
      </vt:variant>
      <vt:variant>
        <vt:i4>45</vt:i4>
      </vt:variant>
      <vt:variant>
        <vt:i4>0</vt:i4>
      </vt:variant>
      <vt:variant>
        <vt:i4>5</vt:i4>
      </vt:variant>
      <vt:variant>
        <vt:lpwstr>https://api.flutter.dev/flutter/material/Checkbox-class.html</vt:lpwstr>
      </vt:variant>
      <vt:variant>
        <vt:lpwstr/>
      </vt:variant>
      <vt:variant>
        <vt:i4>7864416</vt:i4>
      </vt:variant>
      <vt:variant>
        <vt:i4>42</vt:i4>
      </vt:variant>
      <vt:variant>
        <vt:i4>0</vt:i4>
      </vt:variant>
      <vt:variant>
        <vt:i4>5</vt:i4>
      </vt:variant>
      <vt:variant>
        <vt:lpwstr>https://api.flutter.dev/flutter/material/Switch-class.html</vt:lpwstr>
      </vt:variant>
      <vt:variant>
        <vt:lpwstr/>
      </vt:variant>
      <vt:variant>
        <vt:i4>5570627</vt:i4>
      </vt:variant>
      <vt:variant>
        <vt:i4>39</vt:i4>
      </vt:variant>
      <vt:variant>
        <vt:i4>0</vt:i4>
      </vt:variant>
      <vt:variant>
        <vt:i4>5</vt:i4>
      </vt:variant>
      <vt:variant>
        <vt:lpwstr>https://api.flutter.dev/flutter/widgets/StatefulWidget-class.html</vt:lpwstr>
      </vt:variant>
      <vt:variant>
        <vt:lpwstr/>
      </vt:variant>
      <vt:variant>
        <vt:i4>3932208</vt:i4>
      </vt:variant>
      <vt:variant>
        <vt:i4>36</vt:i4>
      </vt:variant>
      <vt:variant>
        <vt:i4>0</vt:i4>
      </vt:variant>
      <vt:variant>
        <vt:i4>5</vt:i4>
      </vt:variant>
      <vt:variant>
        <vt:lpwstr>https://api.flutter.dev/flutter/widgets/StatelessWidget-class.html</vt:lpwstr>
      </vt:variant>
      <vt:variant>
        <vt:lpwstr/>
      </vt:variant>
      <vt:variant>
        <vt:i4>1048590</vt:i4>
      </vt:variant>
      <vt:variant>
        <vt:i4>33</vt:i4>
      </vt:variant>
      <vt:variant>
        <vt:i4>0</vt:i4>
      </vt:variant>
      <vt:variant>
        <vt:i4>5</vt:i4>
      </vt:variant>
      <vt:variant>
        <vt:lpwstr>https://api.flutter.dev/flutter/material/Card-class.html</vt:lpwstr>
      </vt:variant>
      <vt:variant>
        <vt:lpwstr/>
      </vt:variant>
      <vt:variant>
        <vt:i4>6750322</vt:i4>
      </vt:variant>
      <vt:variant>
        <vt:i4>30</vt:i4>
      </vt:variant>
      <vt:variant>
        <vt:i4>0</vt:i4>
      </vt:variant>
      <vt:variant>
        <vt:i4>5</vt:i4>
      </vt:variant>
      <vt:variant>
        <vt:lpwstr>https://docs.flutter.dev/cookbook/forms/validation</vt:lpwstr>
      </vt:variant>
      <vt:variant>
        <vt:lpwstr/>
      </vt:variant>
      <vt:variant>
        <vt:i4>4194316</vt:i4>
      </vt:variant>
      <vt:variant>
        <vt:i4>27</vt:i4>
      </vt:variant>
      <vt:variant>
        <vt:i4>0</vt:i4>
      </vt:variant>
      <vt:variant>
        <vt:i4>5</vt:i4>
      </vt:variant>
      <vt:variant>
        <vt:lpwstr>https://m3.material.io/components/text-fields</vt:lpwstr>
      </vt:variant>
      <vt:variant>
        <vt:lpwstr/>
      </vt:variant>
      <vt:variant>
        <vt:i4>851979</vt:i4>
      </vt:variant>
      <vt:variant>
        <vt:i4>24</vt:i4>
      </vt:variant>
      <vt:variant>
        <vt:i4>0</vt:i4>
      </vt:variant>
      <vt:variant>
        <vt:i4>5</vt:i4>
      </vt:variant>
      <vt:variant>
        <vt:lpwstr>https://m3.material.io/components/floating-action-button</vt:lpwstr>
      </vt:variant>
      <vt:variant>
        <vt:lpwstr/>
      </vt:variant>
      <vt:variant>
        <vt:i4>5832785</vt:i4>
      </vt:variant>
      <vt:variant>
        <vt:i4>21</vt:i4>
      </vt:variant>
      <vt:variant>
        <vt:i4>0</vt:i4>
      </vt:variant>
      <vt:variant>
        <vt:i4>5</vt:i4>
      </vt:variant>
      <vt:variant>
        <vt:lpwstr>https://m3.material.io/components/buttons</vt:lpwstr>
      </vt:variant>
      <vt:variant>
        <vt:lpwstr/>
      </vt:variant>
      <vt:variant>
        <vt:i4>1703939</vt:i4>
      </vt:variant>
      <vt:variant>
        <vt:i4>18</vt:i4>
      </vt:variant>
      <vt:variant>
        <vt:i4>0</vt:i4>
      </vt:variant>
      <vt:variant>
        <vt:i4>5</vt:i4>
      </vt:variant>
      <vt:variant>
        <vt:lpwstr>https://api.flutter.dev/flutter/material/TextField-class.html</vt:lpwstr>
      </vt:variant>
      <vt:variant>
        <vt:lpwstr/>
      </vt:variant>
      <vt:variant>
        <vt:i4>8257641</vt:i4>
      </vt:variant>
      <vt:variant>
        <vt:i4>15</vt:i4>
      </vt:variant>
      <vt:variant>
        <vt:i4>0</vt:i4>
      </vt:variant>
      <vt:variant>
        <vt:i4>5</vt:i4>
      </vt:variant>
      <vt:variant>
        <vt:lpwstr>https://api.flutter.dev/flutter/material/IconButton-class.html</vt:lpwstr>
      </vt:variant>
      <vt:variant>
        <vt:lpwstr/>
      </vt:variant>
      <vt:variant>
        <vt:i4>7274615</vt:i4>
      </vt:variant>
      <vt:variant>
        <vt:i4>12</vt:i4>
      </vt:variant>
      <vt:variant>
        <vt:i4>0</vt:i4>
      </vt:variant>
      <vt:variant>
        <vt:i4>5</vt:i4>
      </vt:variant>
      <vt:variant>
        <vt:lpwstr>https://api.flutter.dev/flutter/material/OutlinedButton-class.html</vt:lpwstr>
      </vt:variant>
      <vt:variant>
        <vt:lpwstr/>
      </vt:variant>
      <vt:variant>
        <vt:i4>7602293</vt:i4>
      </vt:variant>
      <vt:variant>
        <vt:i4>9</vt:i4>
      </vt:variant>
      <vt:variant>
        <vt:i4>0</vt:i4>
      </vt:variant>
      <vt:variant>
        <vt:i4>5</vt:i4>
      </vt:variant>
      <vt:variant>
        <vt:lpwstr>https://api.flutter.dev/flutter/material/TextButton-class.html</vt:lpwstr>
      </vt:variant>
      <vt:variant>
        <vt:lpwstr/>
      </vt:variant>
      <vt:variant>
        <vt:i4>8126574</vt:i4>
      </vt:variant>
      <vt:variant>
        <vt:i4>6</vt:i4>
      </vt:variant>
      <vt:variant>
        <vt:i4>0</vt:i4>
      </vt:variant>
      <vt:variant>
        <vt:i4>5</vt:i4>
      </vt:variant>
      <vt:variant>
        <vt:lpwstr>https://api.flutter.dev/flutter/material/ElevatedButton-class.html</vt:lpwstr>
      </vt:variant>
      <vt:variant>
        <vt:lpwstr/>
      </vt:variant>
      <vt:variant>
        <vt:i4>1114115</vt:i4>
      </vt:variant>
      <vt:variant>
        <vt:i4>3</vt:i4>
      </vt:variant>
      <vt:variant>
        <vt:i4>0</vt:i4>
      </vt:variant>
      <vt:variant>
        <vt:i4>5</vt:i4>
      </vt:variant>
      <vt:variant>
        <vt:lpwstr>https://api.flutter.dev/flutter/material/FloatingActionButton-class.html</vt:lpwstr>
      </vt:variant>
      <vt:variant>
        <vt:lpwstr/>
      </vt:variant>
      <vt:variant>
        <vt:i4>5963865</vt:i4>
      </vt:variant>
      <vt:variant>
        <vt:i4>0</vt:i4>
      </vt:variant>
      <vt:variant>
        <vt:i4>0</vt:i4>
      </vt:variant>
      <vt:variant>
        <vt:i4>5</vt:i4>
      </vt:variant>
      <vt:variant>
        <vt:lpwstr>https://github.com/thevien257/Flutter-Project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Trịnh Thế Viên</dc:creator>
  <cp:keywords/>
  <dc:description/>
  <cp:lastModifiedBy>Bùi Trịnh Thế Viên</cp:lastModifiedBy>
  <cp:revision>13</cp:revision>
  <dcterms:created xsi:type="dcterms:W3CDTF">2025-10-14T04:17:00Z</dcterms:created>
  <dcterms:modified xsi:type="dcterms:W3CDTF">2025-10-14T04:30:00Z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0x010100DAAFCF4670CE3745BA504989B24FD943</vt:lpwstr>
  </property>
</Properties>
</file>